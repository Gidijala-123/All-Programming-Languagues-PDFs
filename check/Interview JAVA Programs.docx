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65D2" w:rsidRDefault="007065D2" w:rsidP="007065D2">
      <w:pPr>
        <w:pStyle w:val="HTMLPreformatted"/>
        <w:jc w:val="both"/>
        <w:rPr>
          <w:rFonts w:ascii="Tw Cen MT" w:hAnsi="Tw Cen MT" w:cs="Arial"/>
          <w:b/>
          <w:color w:val="000000" w:themeColor="text1"/>
          <w:sz w:val="24"/>
          <w:szCs w:val="24"/>
        </w:rPr>
      </w:pPr>
      <w:r>
        <w:rPr>
          <w:rFonts w:ascii="Tw Cen MT" w:hAnsi="Tw Cen MT" w:cs="Arial"/>
          <w:b/>
          <w:color w:val="000000" w:themeColor="text1"/>
          <w:sz w:val="24"/>
          <w:szCs w:val="24"/>
        </w:rPr>
        <w:t>Java program to find the given number is even or odd</w:t>
      </w:r>
      <w:r w:rsidRPr="00C66950">
        <w:rPr>
          <w:rFonts w:ascii="Tw Cen MT" w:hAnsi="Tw Cen MT" w:cs="Arial"/>
          <w:b/>
          <w:color w:val="000000" w:themeColor="text1"/>
          <w:sz w:val="24"/>
          <w:szCs w:val="24"/>
        </w:rPr>
        <w:t xml:space="preserve"> </w:t>
      </w:r>
    </w:p>
    <w:p w:rsidR="007065D2" w:rsidRPr="00C66950" w:rsidRDefault="007065D2" w:rsidP="007065D2">
      <w:pPr>
        <w:pStyle w:val="HTMLPreformatted"/>
        <w:jc w:val="both"/>
        <w:rPr>
          <w:rFonts w:ascii="Tw Cen MT" w:hAnsi="Tw Cen MT" w:cs="Arial"/>
          <w:b/>
          <w:color w:val="000000" w:themeColor="text1"/>
          <w:sz w:val="24"/>
          <w:szCs w:val="24"/>
        </w:rPr>
      </w:pPr>
      <w:r>
        <w:rPr>
          <w:rFonts w:ascii="Tw Cen MT" w:hAnsi="Tw Cen MT" w:cs="Arial"/>
          <w:b/>
          <w:noProof/>
          <w:color w:val="000000" w:themeColor="text1"/>
          <w:sz w:val="24"/>
          <w:szCs w:val="24"/>
        </w:rPr>
        <w:drawing>
          <wp:anchor distT="0" distB="0" distL="114300" distR="114300" simplePos="0" relativeHeight="251659264" behindDoc="0" locked="0" layoutInCell="1" allowOverlap="1">
            <wp:simplePos x="0" y="0"/>
            <wp:positionH relativeFrom="column">
              <wp:posOffset>3691890</wp:posOffset>
            </wp:positionH>
            <wp:positionV relativeFrom="paragraph">
              <wp:posOffset>81280</wp:posOffset>
            </wp:positionV>
            <wp:extent cx="2614930" cy="1002665"/>
            <wp:effectExtent l="19050" t="0" r="0" b="0"/>
            <wp:wrapThrough wrapText="bothSides">
              <wp:wrapPolygon edited="0">
                <wp:start x="-157" y="0"/>
                <wp:lineTo x="-157" y="21340"/>
                <wp:lineTo x="21558" y="21340"/>
                <wp:lineTo x="21558" y="0"/>
                <wp:lineTo x="-157" y="0"/>
              </wp:wrapPolygon>
            </wp:wrapThrough>
            <wp:docPr id="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cstate="print"/>
                    <a:srcRect/>
                    <a:stretch>
                      <a:fillRect/>
                    </a:stretch>
                  </pic:blipFill>
                  <pic:spPr bwMode="auto">
                    <a:xfrm>
                      <a:off x="0" y="0"/>
                      <a:ext cx="2614930" cy="1002665"/>
                    </a:xfrm>
                    <a:prstGeom prst="rect">
                      <a:avLst/>
                    </a:prstGeom>
                    <a:noFill/>
                    <a:ln w="9525">
                      <a:noFill/>
                      <a:miter lim="800000"/>
                      <a:headEnd/>
                      <a:tailEnd/>
                    </a:ln>
                  </pic:spPr>
                </pic:pic>
              </a:graphicData>
            </a:graphic>
          </wp:anchor>
        </w:drawing>
      </w:r>
      <w:r>
        <w:rPr>
          <w:rFonts w:ascii="Tw Cen MT" w:hAnsi="Tw Cen MT" w:cs="Arial"/>
          <w:b/>
          <w:noProof/>
          <w:color w:val="000000" w:themeColor="text1"/>
          <w:sz w:val="24"/>
          <w:szCs w:val="24"/>
        </w:rPr>
        <w:drawing>
          <wp:inline distT="0" distB="0" distL="0" distR="0">
            <wp:extent cx="2857573" cy="2442949"/>
            <wp:effectExtent l="19050" t="0" r="0" b="0"/>
            <wp:docPr id="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srcRect/>
                    <a:stretch>
                      <a:fillRect/>
                    </a:stretch>
                  </pic:blipFill>
                  <pic:spPr bwMode="auto">
                    <a:xfrm>
                      <a:off x="0" y="0"/>
                      <a:ext cx="2858213" cy="2443496"/>
                    </a:xfrm>
                    <a:prstGeom prst="rect">
                      <a:avLst/>
                    </a:prstGeom>
                    <a:noFill/>
                    <a:ln w="9525">
                      <a:noFill/>
                      <a:miter lim="800000"/>
                      <a:headEnd/>
                      <a:tailEnd/>
                    </a:ln>
                  </pic:spPr>
                </pic:pic>
              </a:graphicData>
            </a:graphic>
          </wp:inline>
        </w:drawing>
      </w:r>
    </w:p>
    <w:p w:rsidR="007065D2" w:rsidRPr="00C02669" w:rsidRDefault="007065D2" w:rsidP="007065D2">
      <w:pPr>
        <w:spacing w:after="0"/>
        <w:ind w:right="-432"/>
        <w:jc w:val="both"/>
        <w:rPr>
          <w:rFonts w:ascii="Tw Cen MT" w:hAnsi="Tw Cen MT" w:cs="Arial"/>
          <w:color w:val="000000" w:themeColor="text1"/>
          <w:sz w:val="24"/>
          <w:szCs w:val="24"/>
        </w:rPr>
      </w:pPr>
    </w:p>
    <w:p w:rsidR="007065D2" w:rsidRPr="00C02669" w:rsidRDefault="007065D2" w:rsidP="007065D2">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Sum </w:t>
      </w:r>
      <w:proofErr w:type="gramStart"/>
      <w:r w:rsidRPr="00C02669">
        <w:rPr>
          <w:rFonts w:ascii="Tw Cen MT" w:eastAsia="Times New Roman" w:hAnsi="Tw Cen MT" w:cs="Arial"/>
          <w:b/>
          <w:bCs/>
          <w:color w:val="000000" w:themeColor="text1"/>
          <w:kern w:val="36"/>
          <w:sz w:val="24"/>
          <w:szCs w:val="24"/>
          <w:bdr w:val="none" w:sz="0" w:space="0" w:color="auto" w:frame="1"/>
        </w:rPr>
        <w:t>Of</w:t>
      </w:r>
      <w:proofErr w:type="gramEnd"/>
      <w:r w:rsidRPr="00C02669">
        <w:rPr>
          <w:rFonts w:ascii="Tw Cen MT" w:eastAsia="Times New Roman" w:hAnsi="Tw Cen MT" w:cs="Arial"/>
          <w:b/>
          <w:bCs/>
          <w:color w:val="000000" w:themeColor="text1"/>
          <w:kern w:val="36"/>
          <w:sz w:val="24"/>
          <w:szCs w:val="24"/>
          <w:bdr w:val="none" w:sz="0" w:space="0" w:color="auto" w:frame="1"/>
        </w:rPr>
        <w:t xml:space="preserve"> N Numbers </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Here is the sample program with output sum of two numbers program or three numbers. </w:t>
      </w:r>
      <w:proofErr w:type="gramStart"/>
      <w:r w:rsidRPr="00C02669">
        <w:rPr>
          <w:rFonts w:ascii="Tw Cen MT" w:hAnsi="Tw Cen MT" w:cs="Arial"/>
          <w:color w:val="000000" w:themeColor="text1"/>
        </w:rPr>
        <w:t>check</w:t>
      </w:r>
      <w:proofErr w:type="gramEnd"/>
      <w:r w:rsidRPr="00C02669">
        <w:rPr>
          <w:rFonts w:ascii="Tw Cen MT" w:hAnsi="Tw Cen MT" w:cs="Arial"/>
          <w:color w:val="000000" w:themeColor="text1"/>
        </w:rPr>
        <w:t xml:space="preserve"> it out</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How this program works: we are using arrays to store the values first. From a user input point of view, let’s assume you need to sum five numbers. Say 5: Now the next step is to enter those numbers in a series order. Once it was done, the program automatically adds all your two numbers or three numbers like up to N numbers.</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check</w:t>
      </w:r>
      <w:proofErr w:type="gramEnd"/>
      <w:r w:rsidRPr="00C02669">
        <w:rPr>
          <w:rStyle w:val="Strong"/>
          <w:rFonts w:ascii="Tw Cen MT" w:eastAsiaTheme="majorEastAsia" w:hAnsi="Tw Cen MT" w:cs="Arial"/>
          <w:color w:val="000000" w:themeColor="text1"/>
          <w:bdr w:val="none" w:sz="0" w:space="0" w:color="auto" w:frame="1"/>
        </w:rPr>
        <w:t xml:space="preserve"> out the sample output so that you will get an Idea:</w:t>
      </w:r>
    </w:p>
    <w:p w:rsidR="007065D2" w:rsidRDefault="007065D2" w:rsidP="007065D2">
      <w:pPr>
        <w:spacing w:after="0"/>
        <w:jc w:val="both"/>
        <w:rPr>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3778951" cy="3016155"/>
            <wp:effectExtent l="1905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 cstate="print"/>
                    <a:srcRect/>
                    <a:stretch>
                      <a:fillRect/>
                    </a:stretch>
                  </pic:blipFill>
                  <pic:spPr bwMode="auto">
                    <a:xfrm>
                      <a:off x="0" y="0"/>
                      <a:ext cx="3778675" cy="3015935"/>
                    </a:xfrm>
                    <a:prstGeom prst="rect">
                      <a:avLst/>
                    </a:prstGeom>
                    <a:noFill/>
                    <a:ln w="9525">
                      <a:noFill/>
                      <a:miter lim="800000"/>
                      <a:headEnd/>
                      <a:tailEnd/>
                    </a:ln>
                  </pic:spPr>
                </pic:pic>
              </a:graphicData>
            </a:graphic>
          </wp:inline>
        </w:drawing>
      </w:r>
    </w:p>
    <w:p w:rsidR="007065D2" w:rsidRPr="00C02669" w:rsidRDefault="007065D2" w:rsidP="007065D2">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340"/>
        <w:gridCol w:w="5440"/>
      </w:tblGrid>
      <w:tr w:rsidR="007065D2" w:rsidRPr="00C02669" w:rsidTr="003E14B4">
        <w:trPr>
          <w:tblCellSpacing w:w="15" w:type="dxa"/>
        </w:trPr>
        <w:tc>
          <w:tcPr>
            <w:tcW w:w="0" w:type="auto"/>
            <w:tcBorders>
              <w:top w:val="nil"/>
              <w:left w:val="nil"/>
              <w:bottom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9</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tc>
        <w:tc>
          <w:tcPr>
            <w:tcW w:w="5395" w:type="dxa"/>
            <w:tcBorders>
              <w:top w:val="nil"/>
              <w:left w:val="nil"/>
              <w:bottom w:val="nil"/>
              <w:right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how many numbers you want </w:t>
            </w:r>
            <w:r w:rsidRPr="00C02669">
              <w:rPr>
                <w:rStyle w:val="crayon-i"/>
                <w:rFonts w:ascii="Tw Cen MT" w:hAnsi="Tw Cen MT" w:cs="Arial"/>
                <w:color w:val="000000" w:themeColor="text1"/>
                <w:sz w:val="24"/>
                <w:szCs w:val="24"/>
                <w:bdr w:val="none" w:sz="0" w:space="0" w:color="auto" w:frame="1"/>
              </w:rPr>
              <w:t>sum</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the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numbers</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32</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43</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212</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23</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sum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numbers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322</w:t>
            </w:r>
          </w:p>
        </w:tc>
      </w:tr>
    </w:tbl>
    <w:p w:rsidR="007065D2" w:rsidRPr="00C02669" w:rsidRDefault="007065D2" w:rsidP="007065D2">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shd w:val="clear" w:color="auto" w:fill="FFFFFF"/>
        </w:rPr>
        <w:lastRenderedPageBreak/>
        <w:t> </w:t>
      </w:r>
    </w:p>
    <w:p w:rsidR="007065D2" w:rsidRPr="00C02669" w:rsidRDefault="007065D2" w:rsidP="007065D2">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2. Using Recursion</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Here is another method using recursion: A recursion is a function call itself. Here is the sample program to print the sum of N numbers in Java.</w:t>
      </w:r>
    </w:p>
    <w:p w:rsidR="007065D2" w:rsidRDefault="007065D2" w:rsidP="007065D2">
      <w:pPr>
        <w:pStyle w:val="NormalWeb"/>
        <w:spacing w:before="0" w:beforeAutospacing="0" w:after="0" w:afterAutospacing="0"/>
        <w:jc w:val="both"/>
        <w:rPr>
          <w:rFonts w:ascii="Tw Cen MT" w:hAnsi="Tw Cen MT" w:cs="Arial"/>
          <w:color w:val="000000" w:themeColor="text1"/>
          <w:bdr w:val="none" w:sz="0" w:space="0" w:color="auto" w:frame="1"/>
        </w:rPr>
      </w:pPr>
      <w:r>
        <w:rPr>
          <w:rFonts w:ascii="Tw Cen MT" w:hAnsi="Tw Cen MT" w:cs="Arial"/>
          <w:noProof/>
          <w:color w:val="000000" w:themeColor="text1"/>
          <w:bdr w:val="none" w:sz="0" w:space="0" w:color="auto" w:frame="1"/>
        </w:rPr>
        <w:drawing>
          <wp:inline distT="0" distB="0" distL="0" distR="0">
            <wp:extent cx="3754841" cy="4360460"/>
            <wp:effectExtent l="1905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 cstate="print"/>
                    <a:srcRect/>
                    <a:stretch>
                      <a:fillRect/>
                    </a:stretch>
                  </pic:blipFill>
                  <pic:spPr bwMode="auto">
                    <a:xfrm>
                      <a:off x="0" y="0"/>
                      <a:ext cx="3754841" cy="4360460"/>
                    </a:xfrm>
                    <a:prstGeom prst="rect">
                      <a:avLst/>
                    </a:prstGeom>
                    <a:noFill/>
                    <a:ln w="9525">
                      <a:noFill/>
                      <a:miter lim="800000"/>
                      <a:headEnd/>
                      <a:tailEnd/>
                    </a:ln>
                  </pic:spPr>
                </pic:pic>
              </a:graphicData>
            </a:graphic>
          </wp:inline>
        </w:drawing>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7065D2" w:rsidRPr="00C02669" w:rsidTr="003E14B4">
        <w:trPr>
          <w:tblCellSpacing w:w="15" w:type="dxa"/>
        </w:trPr>
        <w:tc>
          <w:tcPr>
            <w:tcW w:w="0" w:type="auto"/>
            <w:tcBorders>
              <w:top w:val="nil"/>
              <w:left w:val="nil"/>
              <w:bottom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how many numbers you want </w:t>
            </w:r>
            <w:r w:rsidRPr="00C02669">
              <w:rPr>
                <w:rStyle w:val="crayon-i"/>
                <w:rFonts w:ascii="Tw Cen MT" w:hAnsi="Tw Cen MT" w:cs="Arial"/>
                <w:color w:val="000000" w:themeColor="text1"/>
                <w:sz w:val="24"/>
                <w:szCs w:val="24"/>
                <w:bdr w:val="none" w:sz="0" w:space="0" w:color="auto" w:frame="1"/>
              </w:rPr>
              <w:t>sum</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the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numbers</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100</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200</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300</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400</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sum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1000</w:t>
            </w:r>
          </w:p>
        </w:tc>
      </w:tr>
    </w:tbl>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lastRenderedPageBreak/>
        <w:t> </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3. Using Static Method</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Another example program using the static method</w:t>
      </w:r>
    </w:p>
    <w:p w:rsidR="007065D2" w:rsidRDefault="007065D2" w:rsidP="007065D2">
      <w:pPr>
        <w:spacing w:after="0"/>
        <w:jc w:val="both"/>
        <w:rPr>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3554396" cy="3732662"/>
            <wp:effectExtent l="19050" t="0" r="7954"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 cstate="print"/>
                    <a:srcRect/>
                    <a:stretch>
                      <a:fillRect/>
                    </a:stretch>
                  </pic:blipFill>
                  <pic:spPr bwMode="auto">
                    <a:xfrm>
                      <a:off x="0" y="0"/>
                      <a:ext cx="3554278" cy="3732538"/>
                    </a:xfrm>
                    <a:prstGeom prst="rect">
                      <a:avLst/>
                    </a:prstGeom>
                    <a:noFill/>
                    <a:ln w="9525">
                      <a:noFill/>
                      <a:miter lim="800000"/>
                      <a:headEnd/>
                      <a:tailEnd/>
                    </a:ln>
                  </pic:spPr>
                </pic:pic>
              </a:graphicData>
            </a:graphic>
          </wp:inline>
        </w:drawing>
      </w:r>
    </w:p>
    <w:p w:rsidR="007065D2" w:rsidRPr="00C02669" w:rsidRDefault="007065D2" w:rsidP="007065D2">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340"/>
        <w:gridCol w:w="5440"/>
      </w:tblGrid>
      <w:tr w:rsidR="007065D2" w:rsidRPr="00C02669" w:rsidTr="003E14B4">
        <w:trPr>
          <w:tblCellSpacing w:w="15" w:type="dxa"/>
        </w:trPr>
        <w:tc>
          <w:tcPr>
            <w:tcW w:w="0" w:type="auto"/>
            <w:tcBorders>
              <w:top w:val="nil"/>
              <w:left w:val="nil"/>
              <w:bottom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how many numbers you want </w:t>
            </w:r>
            <w:r w:rsidRPr="00C02669">
              <w:rPr>
                <w:rStyle w:val="crayon-i"/>
                <w:rFonts w:ascii="Tw Cen MT" w:hAnsi="Tw Cen MT" w:cs="Arial"/>
                <w:color w:val="000000" w:themeColor="text1"/>
                <w:sz w:val="24"/>
                <w:szCs w:val="24"/>
                <w:bdr w:val="none" w:sz="0" w:space="0" w:color="auto" w:frame="1"/>
              </w:rPr>
              <w:t>sum</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the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numbers</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12345</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02468</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13579</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235711</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sum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264103</w:t>
            </w:r>
          </w:p>
        </w:tc>
      </w:tr>
    </w:tbl>
    <w:p w:rsidR="007065D2" w:rsidRPr="00C02669" w:rsidRDefault="007065D2" w:rsidP="007065D2">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shd w:val="clear" w:color="auto" w:fill="FFFFFF"/>
        </w:rPr>
        <w:t> </w:t>
      </w:r>
    </w:p>
    <w:p w:rsidR="007065D2" w:rsidRPr="00C02669" w:rsidRDefault="007065D2" w:rsidP="007065D2">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t xml:space="preserve">4. Calculate Sum </w:t>
      </w:r>
      <w:proofErr w:type="gramStart"/>
      <w:r w:rsidRPr="00C02669">
        <w:rPr>
          <w:rFonts w:ascii="Tw Cen MT" w:hAnsi="Tw Cen MT" w:cs="Arial"/>
          <w:b w:val="0"/>
          <w:bCs w:val="0"/>
          <w:i w:val="0"/>
          <w:color w:val="000000" w:themeColor="text1"/>
          <w:sz w:val="24"/>
          <w:szCs w:val="24"/>
          <w:bdr w:val="none" w:sz="0" w:space="0" w:color="auto" w:frame="1"/>
        </w:rPr>
        <w:t>Of</w:t>
      </w:r>
      <w:proofErr w:type="gramEnd"/>
      <w:r w:rsidRPr="00C02669">
        <w:rPr>
          <w:rFonts w:ascii="Tw Cen MT" w:hAnsi="Tw Cen MT" w:cs="Arial"/>
          <w:b w:val="0"/>
          <w:bCs w:val="0"/>
          <w:i w:val="0"/>
          <w:color w:val="000000" w:themeColor="text1"/>
          <w:sz w:val="24"/>
          <w:szCs w:val="24"/>
          <w:bdr w:val="none" w:sz="0" w:space="0" w:color="auto" w:frame="1"/>
        </w:rPr>
        <w:t xml:space="preserve"> N Numbers Using While Loop</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While Loop: The Loop is used to execute a set of statements as long as the condition is true.</w:t>
      </w:r>
      <w:proofErr w:type="gramEnd"/>
    </w:p>
    <w:p w:rsidR="007065D2" w:rsidRDefault="007065D2" w:rsidP="007065D2">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lastRenderedPageBreak/>
        <w:drawing>
          <wp:inline distT="0" distB="0" distL="0" distR="0">
            <wp:extent cx="3925153" cy="2862511"/>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cstate="print"/>
                    <a:srcRect/>
                    <a:stretch>
                      <a:fillRect/>
                    </a:stretch>
                  </pic:blipFill>
                  <pic:spPr bwMode="auto">
                    <a:xfrm>
                      <a:off x="0" y="0"/>
                      <a:ext cx="3925035" cy="2862425"/>
                    </a:xfrm>
                    <a:prstGeom prst="rect">
                      <a:avLst/>
                    </a:prstGeom>
                    <a:noFill/>
                    <a:ln w="9525">
                      <a:noFill/>
                      <a:miter lim="800000"/>
                      <a:headEnd/>
                      <a:tailEnd/>
                    </a:ln>
                  </pic:spPr>
                </pic:pic>
              </a:graphicData>
            </a:graphic>
          </wp:inline>
        </w:drawing>
      </w:r>
    </w:p>
    <w:p w:rsidR="007065D2" w:rsidRPr="00C02669" w:rsidRDefault="007065D2" w:rsidP="007065D2">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p w:rsidR="007065D2" w:rsidRPr="00C02669" w:rsidRDefault="007065D2" w:rsidP="007065D2">
      <w:pPr>
        <w:spacing w:after="0"/>
        <w:jc w:val="both"/>
        <w:rPr>
          <w:rFonts w:ascii="Tw Cen MT" w:hAnsi="Tw Cen MT" w:cs="Arial"/>
          <w:color w:val="000000" w:themeColor="text1"/>
          <w:sz w:val="24"/>
          <w:szCs w:val="24"/>
        </w:rPr>
      </w:pPr>
      <w:proofErr w:type="gramStart"/>
      <w:r w:rsidRPr="00C02669">
        <w:rPr>
          <w:rStyle w:val="crayon-title"/>
          <w:rFonts w:ascii="Tw Cen MT" w:hAnsi="Tw Cen MT" w:cs="Arial"/>
          <w:color w:val="000000" w:themeColor="text1"/>
          <w:sz w:val="24"/>
          <w:szCs w:val="24"/>
          <w:bdr w:val="none" w:sz="0" w:space="0" w:color="auto" w:frame="1"/>
        </w:rPr>
        <w:t>output</w:t>
      </w:r>
      <w:proofErr w:type="gramEnd"/>
      <w:r w:rsidRPr="00C02669">
        <w:rPr>
          <w:rStyle w:val="crayon-title"/>
          <w:rFonts w:ascii="Tw Cen MT" w:hAnsi="Tw Cen MT" w:cs="Arial"/>
          <w:color w:val="000000" w:themeColor="text1"/>
          <w:sz w:val="24"/>
          <w:szCs w:val="24"/>
          <w:bdr w:val="none" w:sz="0" w:space="0" w:color="auto" w:frame="1"/>
        </w:rPr>
        <w:t>:</w:t>
      </w:r>
    </w:p>
    <w:p w:rsidR="007065D2" w:rsidRPr="00C02669" w:rsidRDefault="007065D2" w:rsidP="007065D2">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340"/>
        <w:gridCol w:w="5440"/>
      </w:tblGrid>
      <w:tr w:rsidR="007065D2" w:rsidRPr="00C02669" w:rsidTr="003E14B4">
        <w:trPr>
          <w:tblCellSpacing w:w="15" w:type="dxa"/>
        </w:trPr>
        <w:tc>
          <w:tcPr>
            <w:tcW w:w="0" w:type="auto"/>
            <w:tcBorders>
              <w:top w:val="nil"/>
              <w:left w:val="nil"/>
              <w:bottom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how many numbers you want </w:t>
            </w:r>
            <w:r w:rsidRPr="00C02669">
              <w:rPr>
                <w:rStyle w:val="crayon-i"/>
                <w:rFonts w:ascii="Tw Cen MT" w:hAnsi="Tw Cen MT" w:cs="Arial"/>
                <w:color w:val="000000" w:themeColor="text1"/>
                <w:sz w:val="24"/>
                <w:szCs w:val="24"/>
                <w:bdr w:val="none" w:sz="0" w:space="0" w:color="auto" w:frame="1"/>
              </w:rPr>
              <w:t>sum</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the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numbers</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13</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o"/>
                <w:rFonts w:ascii="Tw Cen MT" w:hAnsi="Tw Cen MT" w:cs="Arial"/>
                <w:color w:val="000000" w:themeColor="text1"/>
                <w:sz w:val="24"/>
                <w:szCs w:val="24"/>
                <w:bdr w:val="none" w:sz="0" w:space="0" w:color="auto" w:frame="1"/>
              </w:rPr>
              <w:t>:</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13</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sum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p>
        </w:tc>
      </w:tr>
    </w:tbl>
    <w:p w:rsidR="003E14B4" w:rsidRDefault="003E14B4">
      <w:pPr>
        <w:rPr>
          <w:rFonts w:ascii="Tw Cen MT" w:hAnsi="Tw Cen MT" w:cs="Arial"/>
          <w:color w:val="000000" w:themeColor="text1"/>
          <w:sz w:val="24"/>
          <w:szCs w:val="24"/>
        </w:rPr>
      </w:pPr>
    </w:p>
    <w:p w:rsidR="007065D2" w:rsidRPr="00C02669" w:rsidRDefault="007065D2" w:rsidP="007065D2">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Sum </w:t>
      </w:r>
      <w:proofErr w:type="gramStart"/>
      <w:r w:rsidRPr="00C02669">
        <w:rPr>
          <w:rFonts w:ascii="Tw Cen MT" w:eastAsia="Times New Roman" w:hAnsi="Tw Cen MT" w:cs="Arial"/>
          <w:b/>
          <w:bCs/>
          <w:color w:val="000000" w:themeColor="text1"/>
          <w:kern w:val="36"/>
          <w:sz w:val="24"/>
          <w:szCs w:val="24"/>
          <w:bdr w:val="none" w:sz="0" w:space="0" w:color="auto" w:frame="1"/>
        </w:rPr>
        <w:t>Of digits Of A</w:t>
      </w:r>
      <w:proofErr w:type="gramEnd"/>
      <w:r w:rsidRPr="00C02669">
        <w:rPr>
          <w:rFonts w:ascii="Tw Cen MT" w:eastAsia="Times New Roman" w:hAnsi="Tw Cen MT" w:cs="Arial"/>
          <w:b/>
          <w:bCs/>
          <w:color w:val="000000" w:themeColor="text1"/>
          <w:kern w:val="36"/>
          <w:sz w:val="24"/>
          <w:szCs w:val="24"/>
          <w:bdr w:val="none" w:sz="0" w:space="0" w:color="auto" w:frame="1"/>
        </w:rPr>
        <w:t xml:space="preserve"> Number</w:t>
      </w:r>
    </w:p>
    <w:p w:rsidR="007065D2" w:rsidRPr="00C02669" w:rsidRDefault="007065D2" w:rsidP="007065D2">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For Loop</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Here we are using </w:t>
      </w:r>
      <w:proofErr w:type="gramStart"/>
      <w:r w:rsidRPr="00C02669">
        <w:rPr>
          <w:rFonts w:ascii="Tw Cen MT" w:hAnsi="Tw Cen MT" w:cs="Arial"/>
          <w:color w:val="000000" w:themeColor="text1"/>
        </w:rPr>
        <w:t>the for</w:t>
      </w:r>
      <w:proofErr w:type="gramEnd"/>
      <w:r w:rsidRPr="00C02669">
        <w:rPr>
          <w:rFonts w:ascii="Tw Cen MT" w:hAnsi="Tw Cen MT" w:cs="Arial"/>
          <w:color w:val="000000" w:themeColor="text1"/>
        </w:rPr>
        <w:t xml:space="preserve"> loop to calculate the sum of digits of a number.</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Read the entered long value using scanner class object </w:t>
      </w:r>
      <w:proofErr w:type="spellStart"/>
      <w:proofErr w:type="gramStart"/>
      <w:r w:rsidRPr="00C02669">
        <w:rPr>
          <w:rFonts w:ascii="Tw Cen MT" w:hAnsi="Tw Cen MT" w:cs="Arial"/>
          <w:color w:val="000000" w:themeColor="text1"/>
        </w:rPr>
        <w:t>sc.nextLong</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The for loop iterates up to n</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0, here sum=0, and n=n/10,add the remainder of n/10 to the sum until n!=0 is false. If n=0 then for loop will be terminated, and prints the sum value.</w:t>
      </w:r>
    </w:p>
    <w:p w:rsidR="007065D2" w:rsidRDefault="007065D2" w:rsidP="007065D2">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529941" cy="1992573"/>
            <wp:effectExtent l="19050" t="0" r="0" b="0"/>
            <wp:docPr id="1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srcRect/>
                    <a:stretch>
                      <a:fillRect/>
                    </a:stretch>
                  </pic:blipFill>
                  <pic:spPr bwMode="auto">
                    <a:xfrm>
                      <a:off x="0" y="0"/>
                      <a:ext cx="3530732" cy="1993019"/>
                    </a:xfrm>
                    <a:prstGeom prst="rect">
                      <a:avLst/>
                    </a:prstGeom>
                    <a:noFill/>
                    <a:ln w="9525">
                      <a:noFill/>
                      <a:miter lim="800000"/>
                      <a:headEnd/>
                      <a:tailEnd/>
                    </a:ln>
                  </pic:spPr>
                </pic:pic>
              </a:graphicData>
            </a:graphic>
          </wp:inline>
        </w:drawing>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7065D2" w:rsidRPr="00C02669" w:rsidTr="003E14B4">
        <w:trPr>
          <w:tblCellSpacing w:w="15" w:type="dxa"/>
        </w:trPr>
        <w:tc>
          <w:tcPr>
            <w:tcW w:w="0" w:type="auto"/>
            <w:tcBorders>
              <w:top w:val="nil"/>
              <w:left w:val="nil"/>
              <w:bottom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12345678910</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Sum of digits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46</w:t>
            </w:r>
          </w:p>
        </w:tc>
      </w:tr>
    </w:tbl>
    <w:p w:rsidR="007065D2" w:rsidRPr="00C02669" w:rsidRDefault="007065D2" w:rsidP="007065D2">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Static Method</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Static method </w:t>
      </w:r>
      <w:proofErr w:type="gramStart"/>
      <w:r w:rsidRPr="00C02669">
        <w:rPr>
          <w:rFonts w:ascii="Tw Cen MT" w:hAnsi="Tw Cen MT" w:cs="Arial"/>
          <w:color w:val="000000" w:themeColor="text1"/>
        </w:rPr>
        <w:t>sum(</w:t>
      </w:r>
      <w:proofErr w:type="gramEnd"/>
      <w:r w:rsidRPr="00C02669">
        <w:rPr>
          <w:rFonts w:ascii="Tw Cen MT" w:hAnsi="Tw Cen MT" w:cs="Arial"/>
          <w:color w:val="000000" w:themeColor="text1"/>
        </w:rPr>
        <w:t>long num), will calculate the sum of digits of a number.</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Read entered value. Call the static method </w:t>
      </w:r>
      <w:proofErr w:type="gramStart"/>
      <w:r w:rsidRPr="00C02669">
        <w:rPr>
          <w:rFonts w:ascii="Tw Cen MT" w:hAnsi="Tw Cen MT" w:cs="Arial"/>
          <w:color w:val="000000" w:themeColor="text1"/>
        </w:rPr>
        <w:t>sum(</w:t>
      </w:r>
      <w:proofErr w:type="gramEnd"/>
      <w:r w:rsidRPr="00C02669">
        <w:rPr>
          <w:rFonts w:ascii="Tw Cen MT" w:hAnsi="Tw Cen MT" w:cs="Arial"/>
          <w:color w:val="000000" w:themeColor="text1"/>
        </w:rPr>
        <w:t>n) in the main method then the static method will be executed. This method adds the remainder to sum and n=n/10, these 2 steps will repeat until num</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0. If num=0 then it returns the sum value.</w:t>
      </w:r>
    </w:p>
    <w:p w:rsidR="007065D2" w:rsidRDefault="007065D2" w:rsidP="007065D2">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168762" cy="2702257"/>
            <wp:effectExtent l="19050" t="0" r="0" b="0"/>
            <wp:docPr id="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srcRect/>
                    <a:stretch>
                      <a:fillRect/>
                    </a:stretch>
                  </pic:blipFill>
                  <pic:spPr bwMode="auto">
                    <a:xfrm>
                      <a:off x="0" y="0"/>
                      <a:ext cx="3168891" cy="2702367"/>
                    </a:xfrm>
                    <a:prstGeom prst="rect">
                      <a:avLst/>
                    </a:prstGeom>
                    <a:noFill/>
                    <a:ln w="9525">
                      <a:noFill/>
                      <a:miter lim="800000"/>
                      <a:headEnd/>
                      <a:tailEnd/>
                    </a:ln>
                  </pic:spPr>
                </pic:pic>
              </a:graphicData>
            </a:graphic>
          </wp:inline>
        </w:drawing>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7065D2" w:rsidRPr="00C02669" w:rsidTr="003E14B4">
        <w:trPr>
          <w:tblCellSpacing w:w="15" w:type="dxa"/>
        </w:trPr>
        <w:tc>
          <w:tcPr>
            <w:tcW w:w="0" w:type="auto"/>
            <w:tcBorders>
              <w:top w:val="nil"/>
              <w:left w:val="nil"/>
              <w:bottom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5299</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Sum of digits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p>
        </w:tc>
      </w:tr>
    </w:tbl>
    <w:p w:rsidR="007065D2" w:rsidRPr="00C02669" w:rsidRDefault="007065D2" w:rsidP="007065D2">
      <w:pPr>
        <w:pStyle w:val="Heading4"/>
        <w:spacing w:before="0" w:line="240" w:lineRule="atLeast"/>
        <w:jc w:val="both"/>
        <w:rPr>
          <w:rFonts w:ascii="Tw Cen MT" w:hAnsi="Tw Cen MT" w:cs="Arial"/>
          <w:b w:val="0"/>
          <w:bCs w:val="0"/>
          <w:i w:val="0"/>
          <w:color w:val="000000" w:themeColor="text1"/>
          <w:sz w:val="24"/>
          <w:szCs w:val="24"/>
        </w:rPr>
      </w:pPr>
      <w:r w:rsidRPr="00C02669">
        <w:rPr>
          <w:rStyle w:val="Strong"/>
          <w:rFonts w:ascii="Tw Cen MT" w:hAnsi="Tw Cen MT" w:cs="Arial"/>
          <w:i w:val="0"/>
          <w:color w:val="000000" w:themeColor="text1"/>
          <w:sz w:val="24"/>
          <w:szCs w:val="24"/>
          <w:bdr w:val="none" w:sz="0" w:space="0" w:color="auto" w:frame="1"/>
        </w:rPr>
        <w:t>Using Command Line Arguments</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The</w:t>
      </w:r>
      <w:hyperlink r:id="rId15" w:history="1">
        <w:r w:rsidRPr="00C02669">
          <w:rPr>
            <w:rStyle w:val="Hyperlink"/>
            <w:rFonts w:ascii="Tw Cen MT" w:hAnsi="Tw Cen MT" w:cs="Arial"/>
            <w:color w:val="000000" w:themeColor="text1"/>
            <w:u w:val="none"/>
            <w:bdr w:val="none" w:sz="0" w:space="0" w:color="auto" w:frame="1"/>
          </w:rPr>
          <w:t> command line arguments</w:t>
        </w:r>
      </w:hyperlink>
      <w:r w:rsidRPr="00C02669">
        <w:rPr>
          <w:rFonts w:ascii="Tw Cen MT" w:hAnsi="Tw Cen MT" w:cs="Arial"/>
          <w:color w:val="000000" w:themeColor="text1"/>
        </w:rPr>
        <w:t xml:space="preserve"> will be passed to “String </w:t>
      </w:r>
      <w:proofErr w:type="spellStart"/>
      <w:proofErr w:type="gramStart"/>
      <w:r w:rsidRPr="00C02669">
        <w:rPr>
          <w:rFonts w:ascii="Tw Cen MT" w:hAnsi="Tw Cen MT" w:cs="Arial"/>
          <w:color w:val="000000" w:themeColor="text1"/>
        </w:rPr>
        <w:t>args</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of the main method.</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Using </w:t>
      </w:r>
      <w:proofErr w:type="spellStart"/>
      <w:proofErr w:type="gramStart"/>
      <w:r w:rsidRPr="00C02669">
        <w:rPr>
          <w:rFonts w:ascii="Tw Cen MT" w:hAnsi="Tw Cen MT" w:cs="Arial"/>
          <w:color w:val="000000" w:themeColor="text1"/>
        </w:rPr>
        <w:t>Long.parseLong</w:t>
      </w:r>
      <w:proofErr w:type="spellEnd"/>
      <w:r w:rsidRPr="00C02669">
        <w:rPr>
          <w:rFonts w:ascii="Tw Cen MT" w:hAnsi="Tw Cen MT" w:cs="Arial"/>
          <w:color w:val="000000" w:themeColor="text1"/>
        </w:rPr>
        <w:t>(</w:t>
      </w:r>
      <w:proofErr w:type="spellStart"/>
      <w:proofErr w:type="gramEnd"/>
      <w:r w:rsidRPr="00C02669">
        <w:rPr>
          <w:rFonts w:ascii="Tw Cen MT" w:hAnsi="Tw Cen MT" w:cs="Arial"/>
          <w:color w:val="000000" w:themeColor="text1"/>
        </w:rPr>
        <w:t>arg</w:t>
      </w:r>
      <w:proofErr w:type="spellEnd"/>
      <w:r w:rsidRPr="00C02669">
        <w:rPr>
          <w:rFonts w:ascii="Tw Cen MT" w:hAnsi="Tw Cen MT" w:cs="Arial"/>
          <w:color w:val="000000" w:themeColor="text1"/>
        </w:rPr>
        <w:t>[0]), we are converting the value at index 0 as long, here Long is the wrapper class.</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Repeat these two steps sum=sum+n%10; n/=10; until n</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0, if n=0 then while terminated and print the sum value.</w:t>
      </w:r>
    </w:p>
    <w:p w:rsidR="007065D2" w:rsidRDefault="007065D2" w:rsidP="007065D2">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862997" cy="2067636"/>
            <wp:effectExtent l="19050" t="0" r="4153" b="0"/>
            <wp:docPr id="1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cstate="print"/>
                    <a:srcRect/>
                    <a:stretch>
                      <a:fillRect/>
                    </a:stretch>
                  </pic:blipFill>
                  <pic:spPr bwMode="auto">
                    <a:xfrm>
                      <a:off x="0" y="0"/>
                      <a:ext cx="3863592" cy="2067955"/>
                    </a:xfrm>
                    <a:prstGeom prst="rect">
                      <a:avLst/>
                    </a:prstGeom>
                    <a:noFill/>
                    <a:ln w="9525">
                      <a:noFill/>
                      <a:miter lim="800000"/>
                      <a:headEnd/>
                      <a:tailEnd/>
                    </a:ln>
                  </pic:spPr>
                </pic:pic>
              </a:graphicData>
            </a:graphic>
          </wp:inline>
        </w:drawing>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7065D2" w:rsidRPr="00C02669" w:rsidTr="003E14B4">
        <w:trPr>
          <w:tblCellSpacing w:w="15" w:type="dxa"/>
        </w:trPr>
        <w:tc>
          <w:tcPr>
            <w:tcW w:w="0" w:type="auto"/>
            <w:tcBorders>
              <w:top w:val="nil"/>
              <w:left w:val="nil"/>
              <w:bottom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 </w:t>
            </w:r>
            <w:proofErr w:type="spellStart"/>
            <w:r w:rsidRPr="00C02669">
              <w:rPr>
                <w:rStyle w:val="crayon-i"/>
                <w:rFonts w:ascii="Tw Cen MT" w:hAnsi="Tw Cen MT" w:cs="Arial"/>
                <w:color w:val="000000" w:themeColor="text1"/>
                <w:sz w:val="24"/>
                <w:szCs w:val="24"/>
                <w:bdr w:val="none" w:sz="0" w:space="0" w:color="auto" w:frame="1"/>
              </w:rPr>
              <w:t>SumOfDigits</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9871</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number</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Sum of digits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p>
        </w:tc>
      </w:tr>
    </w:tbl>
    <w:p w:rsidR="007065D2" w:rsidRPr="00C02669" w:rsidRDefault="007065D2" w:rsidP="007065D2">
      <w:pPr>
        <w:pStyle w:val="Heading5"/>
        <w:spacing w:before="0" w:line="240"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Using Recursion</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We are calling the method using the class </w:t>
      </w:r>
      <w:proofErr w:type="spellStart"/>
      <w:r w:rsidRPr="00C02669">
        <w:rPr>
          <w:rFonts w:ascii="Tw Cen MT" w:hAnsi="Tw Cen MT" w:cs="Arial"/>
          <w:color w:val="000000" w:themeColor="text1"/>
        </w:rPr>
        <w:t>SumOfDigits</w:t>
      </w:r>
      <w:proofErr w:type="spellEnd"/>
      <w:r w:rsidRPr="00C02669">
        <w:rPr>
          <w:rFonts w:ascii="Tw Cen MT" w:hAnsi="Tw Cen MT" w:cs="Arial"/>
          <w:color w:val="000000" w:themeColor="text1"/>
        </w:rPr>
        <w:t xml:space="preserve"> to object “s” as </w:t>
      </w:r>
      <w:proofErr w:type="gramStart"/>
      <w:r w:rsidRPr="00C02669">
        <w:rPr>
          <w:rFonts w:ascii="Tw Cen MT" w:hAnsi="Tw Cen MT" w:cs="Arial"/>
          <w:color w:val="000000" w:themeColor="text1"/>
        </w:rPr>
        <w:t>s.sum(</w:t>
      </w:r>
      <w:proofErr w:type="gramEnd"/>
      <w:r w:rsidRPr="00C02669">
        <w:rPr>
          <w:rFonts w:ascii="Tw Cen MT" w:hAnsi="Tw Cen MT" w:cs="Arial"/>
          <w:color w:val="000000" w:themeColor="text1"/>
        </w:rPr>
        <w:t>n) then sum() starts the execution.</w:t>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Sum method calls itself as </w:t>
      </w:r>
      <w:proofErr w:type="gramStart"/>
      <w:r w:rsidRPr="00C02669">
        <w:rPr>
          <w:rFonts w:ascii="Tw Cen MT" w:hAnsi="Tw Cen MT" w:cs="Arial"/>
          <w:color w:val="000000" w:themeColor="text1"/>
        </w:rPr>
        <w:t>sum(</w:t>
      </w:r>
      <w:proofErr w:type="gramEnd"/>
      <w:r w:rsidRPr="00C02669">
        <w:rPr>
          <w:rFonts w:ascii="Tw Cen MT" w:hAnsi="Tw Cen MT" w:cs="Arial"/>
          <w:color w:val="000000" w:themeColor="text1"/>
        </w:rPr>
        <w:t>num), it repeats until num!=0. If num=0 then it returns the sum value.</w:t>
      </w:r>
    </w:p>
    <w:p w:rsidR="007065D2" w:rsidRDefault="007065D2" w:rsidP="007065D2">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488787" cy="2784143"/>
            <wp:effectExtent l="19050" t="0" r="0" b="0"/>
            <wp:docPr id="1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cstate="print"/>
                    <a:srcRect/>
                    <a:stretch>
                      <a:fillRect/>
                    </a:stretch>
                  </pic:blipFill>
                  <pic:spPr bwMode="auto">
                    <a:xfrm>
                      <a:off x="0" y="0"/>
                      <a:ext cx="3488971" cy="2784290"/>
                    </a:xfrm>
                    <a:prstGeom prst="rect">
                      <a:avLst/>
                    </a:prstGeom>
                    <a:noFill/>
                    <a:ln w="9525">
                      <a:noFill/>
                      <a:miter lim="800000"/>
                      <a:headEnd/>
                      <a:tailEnd/>
                    </a:ln>
                  </pic:spPr>
                </pic:pic>
              </a:graphicData>
            </a:graphic>
          </wp:inline>
        </w:drawing>
      </w:r>
    </w:p>
    <w:p w:rsidR="007065D2" w:rsidRPr="00C02669" w:rsidRDefault="007065D2" w:rsidP="007065D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7065D2" w:rsidRPr="00C02669" w:rsidRDefault="007065D2" w:rsidP="007065D2">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7065D2" w:rsidRPr="00C02669" w:rsidTr="003E14B4">
        <w:trPr>
          <w:tblCellSpacing w:w="15" w:type="dxa"/>
        </w:trPr>
        <w:tc>
          <w:tcPr>
            <w:tcW w:w="0" w:type="auto"/>
            <w:tcBorders>
              <w:top w:val="nil"/>
              <w:left w:val="nil"/>
              <w:bottom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7065D2" w:rsidRPr="00C02669" w:rsidRDefault="007065D2"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7065D2" w:rsidRPr="00C02669" w:rsidRDefault="007065D2"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4012017</w:t>
            </w:r>
          </w:p>
          <w:p w:rsidR="007065D2" w:rsidRPr="00C02669" w:rsidRDefault="007065D2"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Sum of digits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15</w:t>
            </w:r>
          </w:p>
        </w:tc>
      </w:tr>
    </w:tbl>
    <w:p w:rsidR="007065D2" w:rsidRDefault="007065D2" w:rsidP="007065D2">
      <w:pPr>
        <w:pStyle w:val="Heading3"/>
        <w:spacing w:before="0" w:line="240" w:lineRule="atLeast"/>
        <w:jc w:val="both"/>
        <w:rPr>
          <w:rFonts w:ascii="Tw Cen MT" w:hAnsi="Tw Cen MT" w:cs="Arial"/>
          <w:b w:val="0"/>
          <w:bCs w:val="0"/>
          <w:color w:val="000000" w:themeColor="text1"/>
          <w:sz w:val="24"/>
          <w:szCs w:val="24"/>
        </w:rPr>
      </w:pPr>
    </w:p>
    <w:p w:rsidR="0049433E" w:rsidRPr="00C02669" w:rsidRDefault="0049433E" w:rsidP="0049433E">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17) </w:t>
      </w:r>
      <w:r w:rsidRPr="00C02669">
        <w:rPr>
          <w:rFonts w:ascii="Tw Cen MT" w:eastAsia="Times New Roman" w:hAnsi="Tw Cen MT" w:cs="Arial"/>
          <w:b/>
          <w:bCs/>
          <w:color w:val="000000" w:themeColor="text1"/>
          <w:kern w:val="36"/>
          <w:sz w:val="24"/>
          <w:szCs w:val="24"/>
          <w:bdr w:val="none" w:sz="0" w:space="0" w:color="auto" w:frame="1"/>
        </w:rPr>
        <w:t xml:space="preserve">Factorial </w:t>
      </w:r>
      <w:r>
        <w:rPr>
          <w:rFonts w:ascii="Tw Cen MT" w:eastAsia="Times New Roman" w:hAnsi="Tw Cen MT" w:cs="Arial"/>
          <w:b/>
          <w:bCs/>
          <w:color w:val="000000" w:themeColor="text1"/>
          <w:kern w:val="36"/>
          <w:sz w:val="24"/>
          <w:szCs w:val="24"/>
          <w:bdr w:val="none" w:sz="0" w:space="0" w:color="auto" w:frame="1"/>
        </w:rPr>
        <w:t>of a number</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Pr>
          <w:rStyle w:val="Strong"/>
          <w:rFonts w:ascii="Tw Cen MT" w:eastAsiaTheme="majorEastAsia" w:hAnsi="Tw Cen MT" w:cs="Arial"/>
          <w:color w:val="000000" w:themeColor="text1"/>
          <w:bdr w:val="none" w:sz="0" w:space="0" w:color="auto" w:frame="1"/>
        </w:rPr>
        <w:t xml:space="preserve">Q) </w:t>
      </w:r>
      <w:r w:rsidRPr="00C02669">
        <w:rPr>
          <w:rStyle w:val="Strong"/>
          <w:rFonts w:ascii="Tw Cen MT" w:eastAsiaTheme="majorEastAsia" w:hAnsi="Tw Cen MT" w:cs="Arial"/>
          <w:color w:val="000000" w:themeColor="text1"/>
          <w:bdr w:val="none" w:sz="0" w:space="0" w:color="auto" w:frame="1"/>
        </w:rPr>
        <w:t>So, basically what is factorial?</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Def: </w:t>
      </w:r>
      <w:r w:rsidRPr="00C02669">
        <w:rPr>
          <w:rFonts w:ascii="Tw Cen MT" w:hAnsi="Tw Cen MT" w:cs="Arial"/>
          <w:color w:val="000000" w:themeColor="text1"/>
        </w:rPr>
        <w:t>A factorial is a function that multiplies number by every number. For example 4</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4*3*2*1=24. The function is used, among other things, to find the number of ways “n” objects can be arranged.</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 xml:space="preserve">In mathematics, there are n! </w:t>
      </w:r>
      <w:proofErr w:type="gramStart"/>
      <w:r w:rsidRPr="00C02669">
        <w:rPr>
          <w:rFonts w:ascii="Tw Cen MT" w:hAnsi="Tw Cen MT" w:cs="Arial"/>
          <w:color w:val="000000" w:themeColor="text1"/>
          <w:bdr w:val="none" w:sz="0" w:space="0" w:color="auto" w:frame="1"/>
        </w:rPr>
        <w:t>( Factorial</w:t>
      </w:r>
      <w:proofErr w:type="gramEnd"/>
      <w:r w:rsidRPr="00C02669">
        <w:rPr>
          <w:rFonts w:ascii="Tw Cen MT" w:hAnsi="Tw Cen MT" w:cs="Arial"/>
          <w:color w:val="000000" w:themeColor="text1"/>
          <w:bdr w:val="none" w:sz="0" w:space="0" w:color="auto" w:frame="1"/>
        </w:rPr>
        <w:t xml:space="preserve"> ways to arrange N Objects ) in sequence.</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Pr>
          <w:rStyle w:val="Strong"/>
          <w:rFonts w:ascii="Tw Cen MT" w:eastAsiaTheme="majorEastAsia" w:hAnsi="Tw Cen MT" w:cs="Arial"/>
          <w:color w:val="000000" w:themeColor="text1"/>
          <w:bdr w:val="none" w:sz="0" w:space="0" w:color="auto" w:frame="1"/>
        </w:rPr>
        <w:t xml:space="preserve">Q) </w:t>
      </w:r>
      <w:r w:rsidRPr="00C02669">
        <w:rPr>
          <w:rStyle w:val="Strong"/>
          <w:rFonts w:ascii="Tw Cen MT" w:eastAsiaTheme="majorEastAsia" w:hAnsi="Tw Cen MT" w:cs="Arial"/>
          <w:color w:val="000000" w:themeColor="text1"/>
          <w:bdr w:val="none" w:sz="0" w:space="0" w:color="auto" w:frame="1"/>
        </w:rPr>
        <w:t>How to calculate?</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For </w:t>
      </w:r>
      <w:proofErr w:type="gramStart"/>
      <w:r w:rsidRPr="00C02669">
        <w:rPr>
          <w:rStyle w:val="Strong"/>
          <w:rFonts w:ascii="Tw Cen MT" w:eastAsiaTheme="majorEastAsia" w:hAnsi="Tw Cen MT" w:cs="Arial"/>
          <w:color w:val="000000" w:themeColor="text1"/>
          <w:bdr w:val="none" w:sz="0" w:space="0" w:color="auto" w:frame="1"/>
        </w:rPr>
        <w:t>example :</w:t>
      </w:r>
      <w:proofErr w:type="gramEnd"/>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Consider :</w:t>
      </w:r>
      <w:proofErr w:type="gramEnd"/>
    </w:p>
    <w:p w:rsidR="0049433E" w:rsidRPr="00C02669" w:rsidRDefault="0049433E" w:rsidP="0049433E">
      <w:pPr>
        <w:numPr>
          <w:ilvl w:val="0"/>
          <w:numId w:val="1"/>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 = 2 x 1 = 2</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The possibility of 2! </w:t>
      </w:r>
      <w:proofErr w:type="gramStart"/>
      <w:r w:rsidRPr="00C02669">
        <w:rPr>
          <w:rFonts w:ascii="Tw Cen MT" w:hAnsi="Tw Cen MT" w:cs="Arial"/>
          <w:color w:val="000000" w:themeColor="text1"/>
        </w:rPr>
        <w:t>is</w:t>
      </w:r>
      <w:proofErr w:type="gramEnd"/>
      <w:r w:rsidRPr="00C02669">
        <w:rPr>
          <w:rFonts w:ascii="Tw Cen MT" w:hAnsi="Tw Cen MT" w:cs="Arial"/>
          <w:color w:val="000000" w:themeColor="text1"/>
        </w:rPr>
        <w:t xml:space="preserve"> two ways like {2,1}, { 1,2 }.</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Same as </w:t>
      </w:r>
      <w:proofErr w:type="gramStart"/>
      <w:r w:rsidRPr="00C02669">
        <w:rPr>
          <w:rFonts w:ascii="Tw Cen MT" w:hAnsi="Tw Cen MT" w:cs="Arial"/>
          <w:color w:val="000000" w:themeColor="text1"/>
        </w:rPr>
        <w:t>like :</w:t>
      </w:r>
      <w:proofErr w:type="gramEnd"/>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4! = 4 x 3 x 2 x 1 = 24.</w:t>
      </w:r>
    </w:p>
    <w:p w:rsidR="0049433E" w:rsidRPr="00C02669" w:rsidRDefault="0049433E" w:rsidP="0049433E">
      <w:pPr>
        <w:numPr>
          <w:ilvl w:val="0"/>
          <w:numId w:val="2"/>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24 = the arrangement of 4! is {1,2,3,4}, {2,1,3,4}, {2,3,1,4}, {2,3,4,1}, {1,3,2,4}, etc.</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Same as like 5! , 10! , N</w:t>
      </w:r>
      <w:proofErr w:type="gramStart"/>
      <w:r w:rsidRPr="00C02669">
        <w:rPr>
          <w:rFonts w:ascii="Tw Cen MT" w:hAnsi="Tw Cen MT" w:cs="Arial"/>
          <w:color w:val="000000" w:themeColor="text1"/>
        </w:rPr>
        <w:t>!.</w:t>
      </w:r>
      <w:proofErr w:type="gramEnd"/>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inline distT="0" distB="0" distL="0" distR="0">
            <wp:extent cx="1256995" cy="972274"/>
            <wp:effectExtent l="19050" t="0" r="305" b="0"/>
            <wp:docPr id="37" name="Picture 37" descr="Factorial Program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actorial Program In Java"/>
                    <pic:cNvPicPr>
                      <a:picLocks noChangeAspect="1" noChangeArrowheads="1"/>
                    </pic:cNvPicPr>
                  </pic:nvPicPr>
                  <pic:blipFill>
                    <a:blip r:embed="rId18" cstate="print"/>
                    <a:srcRect/>
                    <a:stretch>
                      <a:fillRect/>
                    </a:stretch>
                  </pic:blipFill>
                  <pic:spPr bwMode="auto">
                    <a:xfrm>
                      <a:off x="0" y="0"/>
                      <a:ext cx="1259703" cy="974368"/>
                    </a:xfrm>
                    <a:prstGeom prst="rect">
                      <a:avLst/>
                    </a:prstGeom>
                    <a:noFill/>
                    <a:ln w="9525">
                      <a:noFill/>
                      <a:miter lim="800000"/>
                      <a:headEnd/>
                      <a:tailEnd/>
                    </a:ln>
                  </pic:spPr>
                </pic:pic>
              </a:graphicData>
            </a:graphic>
          </wp:inline>
        </w:drawing>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following program has been written in 5 different ways, using while loop, for loop, do while loop, using method.</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Now, let’s get into the programming part.</w:t>
      </w:r>
    </w:p>
    <w:p w:rsidR="0049433E" w:rsidRDefault="0049433E" w:rsidP="0049433E">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p>
    <w:p w:rsidR="0049433E" w:rsidRPr="00F8016D" w:rsidRDefault="0049433E" w:rsidP="0049433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1 </w:t>
      </w:r>
      <w:proofErr w:type="gramStart"/>
      <w:r>
        <w:rPr>
          <w:rFonts w:ascii="Tw Cen MT" w:eastAsia="Times New Roman" w:hAnsi="Tw Cen MT" w:cs="Arial"/>
          <w:b/>
          <w:bCs/>
          <w:color w:val="000000" w:themeColor="text1"/>
          <w:sz w:val="24"/>
          <w:szCs w:val="24"/>
        </w:rPr>
        <w:t>U</w:t>
      </w:r>
      <w:r w:rsidRPr="00C02669">
        <w:rPr>
          <w:rStyle w:val="Strong"/>
          <w:rFonts w:ascii="Tw Cen MT" w:hAnsi="Tw Cen MT" w:cs="Arial"/>
          <w:color w:val="000000" w:themeColor="text1"/>
          <w:bdr w:val="none" w:sz="0" w:space="0" w:color="auto" w:frame="1"/>
        </w:rPr>
        <w:t>sing</w:t>
      </w:r>
      <w:proofErr w:type="gramEnd"/>
      <w:r w:rsidRPr="00C02669">
        <w:rPr>
          <w:rStyle w:val="Strong"/>
          <w:rFonts w:ascii="Tw Cen MT" w:hAnsi="Tw Cen MT" w:cs="Arial"/>
          <w:color w:val="000000" w:themeColor="text1"/>
          <w:bdr w:val="none" w:sz="0" w:space="0" w:color="auto" w:frame="1"/>
        </w:rPr>
        <w:t xml:space="preserve"> standard values with outputs</w:t>
      </w:r>
    </w:p>
    <w:p w:rsidR="0049433E"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Standard values – consider the following code is universally applicable- with sample outputs.</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3270446" cy="1931158"/>
            <wp:effectExtent l="19050" t="0" r="615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 cstate="print"/>
                    <a:srcRect/>
                    <a:stretch>
                      <a:fillRect/>
                    </a:stretch>
                  </pic:blipFill>
                  <pic:spPr bwMode="auto">
                    <a:xfrm>
                      <a:off x="0" y="0"/>
                      <a:ext cx="3270630" cy="1931267"/>
                    </a:xfrm>
                    <a:prstGeom prst="rect">
                      <a:avLst/>
                    </a:prstGeom>
                    <a:noFill/>
                    <a:ln w="9525">
                      <a:noFill/>
                      <a:miter lim="800000"/>
                      <a:headEnd/>
                      <a:tailEnd/>
                    </a:ln>
                  </pic:spPr>
                </pic:pic>
              </a:graphicData>
            </a:graphic>
          </wp:inline>
        </w:drawing>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Pr>
          <w:rStyle w:val="Strong"/>
          <w:rFonts w:ascii="Tw Cen MT" w:eastAsiaTheme="majorEastAsia" w:hAnsi="Tw Cen MT" w:cs="Arial"/>
          <w:color w:val="000000" w:themeColor="text1"/>
          <w:bdr w:val="none" w:sz="0" w:space="0" w:color="auto" w:frame="1"/>
        </w:rPr>
        <w:t>O</w:t>
      </w:r>
      <w:r w:rsidRPr="00C02669">
        <w:rPr>
          <w:rStyle w:val="Strong"/>
          <w:rFonts w:ascii="Tw Cen MT" w:eastAsiaTheme="majorEastAsia" w:hAnsi="Tw Cen MT" w:cs="Arial"/>
          <w:color w:val="000000" w:themeColor="text1"/>
          <w:bdr w:val="none" w:sz="0" w:space="0" w:color="auto" w:frame="1"/>
        </w:rPr>
        <w:t>utput: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factorial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120</w:t>
            </w:r>
          </w:p>
        </w:tc>
      </w:tr>
    </w:tbl>
    <w:p w:rsidR="0049433E" w:rsidRPr="00F8016D" w:rsidRDefault="0049433E" w:rsidP="0049433E">
      <w:pPr>
        <w:spacing w:after="0" w:line="240" w:lineRule="auto"/>
        <w:jc w:val="both"/>
        <w:rPr>
          <w:rFonts w:ascii="Tw Cen MT" w:eastAsia="Times New Roman" w:hAnsi="Tw Cen MT" w:cs="Arial"/>
          <w:bCs/>
          <w:color w:val="000000" w:themeColor="text1"/>
          <w:sz w:val="24"/>
          <w:szCs w:val="24"/>
        </w:rPr>
      </w:pPr>
      <w:r>
        <w:rPr>
          <w:rFonts w:ascii="Tw Cen MT" w:eastAsia="Times New Roman" w:hAnsi="Tw Cen MT" w:cs="Arial"/>
          <w:b/>
          <w:bCs/>
          <w:color w:val="000000" w:themeColor="text1"/>
          <w:sz w:val="24"/>
          <w:szCs w:val="24"/>
        </w:rPr>
        <w:t xml:space="preserve">Method – 2 </w:t>
      </w:r>
      <w:r w:rsidRPr="00F8016D">
        <w:rPr>
          <w:rStyle w:val="Strong"/>
          <w:rFonts w:ascii="Tw Cen MT" w:hAnsi="Tw Cen MT" w:cs="Arial"/>
          <w:color w:val="000000" w:themeColor="text1"/>
          <w:sz w:val="24"/>
          <w:szCs w:val="24"/>
          <w:bdr w:val="none" w:sz="0" w:space="0" w:color="auto" w:frame="1"/>
        </w:rPr>
        <w:t>Using For Loop</w:t>
      </w:r>
    </w:p>
    <w:p w:rsidR="0049433E" w:rsidRPr="00C02669" w:rsidRDefault="0049433E" w:rsidP="0049433E">
      <w:pPr>
        <w:numPr>
          <w:ilvl w:val="0"/>
          <w:numId w:val="3"/>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Using for loop: Here is the program using for loop with sample outputs #example.</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Among all three loops, for loop is probably the most used loop. For loop are two types mainly:</w:t>
      </w:r>
    </w:p>
    <w:p w:rsidR="0049433E" w:rsidRPr="00C02669" w:rsidRDefault="0049433E" w:rsidP="0049433E">
      <w:pPr>
        <w:numPr>
          <w:ilvl w:val="0"/>
          <w:numId w:val="4"/>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for each style of for loop</w:t>
      </w:r>
    </w:p>
    <w:p w:rsidR="0049433E" w:rsidRDefault="0049433E" w:rsidP="0049433E">
      <w:pPr>
        <w:numPr>
          <w:ilvl w:val="0"/>
          <w:numId w:val="4"/>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normal for loop</w:t>
      </w:r>
    </w:p>
    <w:p w:rsidR="0049433E" w:rsidRPr="00C02669" w:rsidRDefault="0049433E" w:rsidP="0049433E">
      <w:pPr>
        <w:spacing w:after="0" w:line="240" w:lineRule="auto"/>
        <w:jc w:val="both"/>
        <w:rPr>
          <w:rFonts w:ascii="Tw Cen MT" w:hAnsi="Tw Cen MT" w:cs="Arial"/>
          <w:color w:val="000000" w:themeColor="text1"/>
          <w:sz w:val="24"/>
          <w:szCs w:val="24"/>
        </w:rPr>
      </w:pPr>
      <w:r>
        <w:rPr>
          <w:rFonts w:ascii="Tw Cen MT" w:hAnsi="Tw Cen MT" w:cs="Arial"/>
          <w:noProof/>
          <w:color w:val="000000" w:themeColor="text1"/>
          <w:sz w:val="24"/>
          <w:szCs w:val="24"/>
        </w:rPr>
        <w:drawing>
          <wp:inline distT="0" distB="0" distL="0" distR="0">
            <wp:extent cx="2644060" cy="2204114"/>
            <wp:effectExtent l="19050" t="0" r="3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 cstate="print"/>
                    <a:srcRect/>
                    <a:stretch>
                      <a:fillRect/>
                    </a:stretch>
                  </pic:blipFill>
                  <pic:spPr bwMode="auto">
                    <a:xfrm>
                      <a:off x="0" y="0"/>
                      <a:ext cx="2644497" cy="2204478"/>
                    </a:xfrm>
                    <a:prstGeom prst="rect">
                      <a:avLst/>
                    </a:prstGeom>
                    <a:noFill/>
                    <a:ln w="9525">
                      <a:noFill/>
                      <a:miter lim="800000"/>
                      <a:headEnd/>
                      <a:tailEnd/>
                    </a:ln>
                  </pic:spPr>
                </pic:pic>
              </a:graphicData>
            </a:graphic>
          </wp:inline>
        </w:drawing>
      </w:r>
    </w:p>
    <w:p w:rsidR="0049433E" w:rsidRPr="00C02669" w:rsidRDefault="0049433E" w:rsidP="0049433E">
      <w:pPr>
        <w:spacing w:after="0"/>
        <w:jc w:val="both"/>
        <w:rPr>
          <w:rFonts w:ascii="Tw Cen MT" w:hAnsi="Tw Cen MT" w:cs="Arial"/>
          <w:color w:val="000000" w:themeColor="text1"/>
          <w:sz w:val="24"/>
          <w:szCs w:val="24"/>
        </w:rPr>
      </w:pPr>
      <w:proofErr w:type="gramStart"/>
      <w:r w:rsidRPr="00C02669">
        <w:rPr>
          <w:rStyle w:val="Strong"/>
          <w:rFonts w:ascii="Tw Cen MT" w:hAnsi="Tw Cen MT" w:cs="Arial"/>
          <w:color w:val="000000" w:themeColor="text1"/>
          <w:sz w:val="24"/>
          <w:szCs w:val="24"/>
          <w:bdr w:val="none" w:sz="0" w:space="0" w:color="auto" w:frame="1"/>
          <w:shd w:val="clear" w:color="auto" w:fill="FFFFFF"/>
        </w:rPr>
        <w:t>output</w:t>
      </w:r>
      <w:proofErr w:type="gramEnd"/>
      <w:r w:rsidRPr="00C02669">
        <w:rPr>
          <w:rStyle w:val="Strong"/>
          <w:rFonts w:ascii="Tw Cen MT" w:hAnsi="Tw Cen MT" w:cs="Arial"/>
          <w:color w:val="000000" w:themeColor="text1"/>
          <w:sz w:val="24"/>
          <w:szCs w:val="24"/>
          <w:bdr w:val="none" w:sz="0" w:space="0" w:color="auto" w:frame="1"/>
          <w:shd w:val="clear" w:color="auto" w:fill="FFFFFF"/>
        </w:rPr>
        <w: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number</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5040</w:t>
            </w:r>
          </w:p>
        </w:tc>
      </w:tr>
    </w:tbl>
    <w:p w:rsidR="0049433E" w:rsidRPr="00F8016D" w:rsidRDefault="0049433E" w:rsidP="0049433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3 </w:t>
      </w:r>
      <w:r w:rsidRPr="00C02669">
        <w:rPr>
          <w:rStyle w:val="Strong"/>
          <w:rFonts w:ascii="Tw Cen MT" w:hAnsi="Tw Cen MT" w:cs="Arial"/>
          <w:color w:val="000000" w:themeColor="text1"/>
          <w:bdr w:val="none" w:sz="0" w:space="0" w:color="auto" w:frame="1"/>
        </w:rPr>
        <w:t>Using Command Line Arguments</w:t>
      </w:r>
    </w:p>
    <w:p w:rsidR="0049433E"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Using command line arguments: Here is the complete guide about </w:t>
      </w:r>
      <w:hyperlink r:id="rId21" w:tgtFrame="_blank" w:history="1">
        <w:r w:rsidRPr="00C02669">
          <w:rPr>
            <w:rStyle w:val="Hyperlink"/>
            <w:rFonts w:ascii="Tw Cen MT" w:hAnsi="Tw Cen MT" w:cs="Arial"/>
            <w:color w:val="000000" w:themeColor="text1"/>
            <w:u w:val="none"/>
            <w:bdr w:val="none" w:sz="0" w:space="0" w:color="auto" w:frame="1"/>
          </w:rPr>
          <w:t>command line arguments in Java with examples</w:t>
        </w:r>
      </w:hyperlink>
      <w:r w:rsidRPr="00C02669">
        <w:rPr>
          <w:rFonts w:ascii="Tw Cen MT" w:hAnsi="Tw Cen MT" w:cs="Arial"/>
          <w:color w:val="000000" w:themeColor="text1"/>
        </w:rPr>
        <w:t>.</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2633349" cy="1944806"/>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 cstate="print"/>
                    <a:srcRect/>
                    <a:stretch>
                      <a:fillRect/>
                    </a:stretch>
                  </pic:blipFill>
                  <pic:spPr bwMode="auto">
                    <a:xfrm>
                      <a:off x="0" y="0"/>
                      <a:ext cx="2633784" cy="1945127"/>
                    </a:xfrm>
                    <a:prstGeom prst="rect">
                      <a:avLst/>
                    </a:prstGeom>
                    <a:noFill/>
                    <a:ln w="9525">
                      <a:noFill/>
                      <a:miter lim="800000"/>
                      <a:headEnd/>
                      <a:tailEnd/>
                    </a:ln>
                  </pic:spPr>
                </pic:pic>
              </a:graphicData>
            </a:graphic>
          </wp:inline>
        </w:drawing>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output</w:t>
      </w:r>
      <w:proofErr w:type="gramEnd"/>
      <w:r w:rsidRPr="00C02669">
        <w:rPr>
          <w:rStyle w:val="Strong"/>
          <w:rFonts w:ascii="Tw Cen MT" w:eastAsiaTheme="majorEastAsia" w:hAnsi="Tw Cen MT" w:cs="Arial"/>
          <w:color w:val="000000" w:themeColor="text1"/>
          <w:bdr w:val="none" w:sz="0" w:space="0" w:color="auto" w:frame="1"/>
        </w:rPr>
        <w: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C</w:t>
            </w:r>
            <w:r w:rsidRPr="00C02669">
              <w:rPr>
                <w:rStyle w:val="crayon-o"/>
                <w:rFonts w:ascii="Tw Cen MT" w:hAnsi="Tw Cen MT" w:cs="Arial"/>
                <w:color w:val="000000" w:themeColor="text1"/>
                <w:sz w:val="24"/>
                <w:szCs w:val="24"/>
                <w:bdr w:val="none" w:sz="0" w:space="0" w:color="auto" w:frame="1"/>
              </w:rPr>
              <w:t>:</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Users</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goutham</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Desktop</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E</w:t>
            </w:r>
            <w:r w:rsidRPr="00C02669">
              <w:rPr>
                <w:rStyle w:val="crayon-o"/>
                <w:rFonts w:ascii="Tw Cen MT" w:hAnsi="Tw Cen MT" w:cs="Arial"/>
                <w:color w:val="000000" w:themeColor="text1"/>
                <w:sz w:val="24"/>
                <w:szCs w:val="24"/>
                <w:bdr w:val="none" w:sz="0" w:space="0" w:color="auto" w:frame="1"/>
              </w:rPr>
              <w:t>&gt;</w:t>
            </w:r>
            <w:r w:rsidRPr="00C02669">
              <w:rPr>
                <w:rStyle w:val="crayon-v"/>
                <w:rFonts w:ascii="Tw Cen MT" w:hAnsi="Tw Cen MT" w:cs="Arial"/>
                <w:color w:val="000000" w:themeColor="text1"/>
                <w:sz w:val="24"/>
                <w:szCs w:val="24"/>
                <w:bdr w:val="none" w:sz="0" w:space="0" w:color="auto" w:frame="1"/>
              </w:rPr>
              <w:t>javac</w:t>
            </w:r>
            <w:r w:rsidRPr="00C02669">
              <w:rPr>
                <w:rStyle w:val="crayon-sy"/>
                <w:rFonts w:ascii="Tw Cen MT" w:hAnsi="Tw Cen MT" w:cs="Arial"/>
                <w:color w:val="000000" w:themeColor="text1"/>
                <w:sz w:val="24"/>
                <w:szCs w:val="24"/>
                <w:bdr w:val="none" w:sz="0" w:space="0" w:color="auto" w:frame="1"/>
              </w:rPr>
              <w:t>.</w:t>
            </w:r>
            <w:r w:rsidRPr="00C02669">
              <w:rPr>
                <w:rStyle w:val="crayon-i"/>
                <w:rFonts w:ascii="Tw Cen MT" w:hAnsi="Tw Cen MT" w:cs="Arial"/>
                <w:color w:val="000000" w:themeColor="text1"/>
                <w:sz w:val="24"/>
                <w:szCs w:val="24"/>
                <w:bdr w:val="none" w:sz="0" w:space="0" w:color="auto" w:frame="1"/>
              </w:rPr>
              <w:t>java</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C</w:t>
            </w:r>
            <w:r w:rsidRPr="00C02669">
              <w:rPr>
                <w:rStyle w:val="crayon-o"/>
                <w:rFonts w:ascii="Tw Cen MT" w:hAnsi="Tw Cen MT" w:cs="Arial"/>
                <w:color w:val="000000" w:themeColor="text1"/>
                <w:sz w:val="24"/>
                <w:szCs w:val="24"/>
                <w:bdr w:val="none" w:sz="0" w:space="0" w:color="auto" w:frame="1"/>
              </w:rPr>
              <w:t>:</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Users</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goutham</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Desktop</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E</w:t>
            </w: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 </w:t>
            </w:r>
            <w:proofErr w:type="spellStart"/>
            <w:r w:rsidRPr="00C02669">
              <w:rPr>
                <w:rStyle w:val="crayon-i"/>
                <w:rFonts w:ascii="Tw Cen MT" w:hAnsi="Tw Cen MT" w:cs="Arial"/>
                <w:color w:val="000000" w:themeColor="text1"/>
                <w:sz w:val="24"/>
                <w:szCs w:val="24"/>
                <w:bdr w:val="none" w:sz="0" w:space="0" w:color="auto" w:frame="1"/>
              </w:rPr>
              <w:t>Factorl</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v"/>
                <w:rFonts w:ascii="Tw Cen MT" w:hAnsi="Tw Cen MT" w:cs="Arial"/>
                <w:color w:val="000000" w:themeColor="text1"/>
                <w:sz w:val="24"/>
                <w:szCs w:val="24"/>
                <w:bdr w:val="none" w:sz="0" w:space="0" w:color="auto" w:frame="1"/>
              </w:rPr>
              <w:t>factorl</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362880</w:t>
            </w:r>
          </w:p>
        </w:tc>
      </w:tr>
    </w:tbl>
    <w:p w:rsidR="0049433E" w:rsidRPr="00F8016D" w:rsidRDefault="0049433E" w:rsidP="0049433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4 </w:t>
      </w:r>
      <w:r w:rsidRPr="00C02669">
        <w:rPr>
          <w:rStyle w:val="Strong"/>
          <w:rFonts w:ascii="Tw Cen MT" w:hAnsi="Tw Cen MT" w:cs="Arial"/>
          <w:color w:val="000000" w:themeColor="text1"/>
          <w:bdr w:val="none" w:sz="0" w:space="0" w:color="auto" w:frame="1"/>
        </w:rPr>
        <w:t>Using Function</w:t>
      </w:r>
    </w:p>
    <w:p w:rsidR="0049433E" w:rsidRDefault="0049433E" w:rsidP="0049433E">
      <w:pPr>
        <w:pStyle w:val="NormalWeb"/>
        <w:spacing w:before="0" w:beforeAutospacing="0" w:after="0" w:afterAutospacing="0"/>
        <w:jc w:val="both"/>
        <w:rPr>
          <w:rFonts w:ascii="Tw Cen MT" w:hAnsi="Tw Cen MT" w:cs="Arial"/>
          <w:color w:val="000000" w:themeColor="text1"/>
          <w:bdr w:val="none" w:sz="0" w:space="0" w:color="auto" w:frame="1"/>
        </w:rPr>
      </w:pPr>
      <w:r w:rsidRPr="00C02669">
        <w:rPr>
          <w:rFonts w:ascii="Tw Cen MT" w:hAnsi="Tw Cen MT" w:cs="Arial"/>
          <w:color w:val="000000" w:themeColor="text1"/>
        </w:rPr>
        <w:t xml:space="preserve">Java code for calculating Factorial using a user-defined </w:t>
      </w:r>
      <w:proofErr w:type="gramStart"/>
      <w:r w:rsidRPr="00C02669">
        <w:rPr>
          <w:rFonts w:ascii="Tw Cen MT" w:hAnsi="Tw Cen MT" w:cs="Arial"/>
          <w:color w:val="000000" w:themeColor="text1"/>
        </w:rPr>
        <w:t>method</w:t>
      </w:r>
      <w:r w:rsidRPr="00C02669">
        <w:rPr>
          <w:rFonts w:ascii="Tw Cen MT" w:hAnsi="Tw Cen MT" w:cs="Arial"/>
          <w:color w:val="000000" w:themeColor="text1"/>
          <w:bdr w:val="none" w:sz="0" w:space="0" w:color="auto" w:frame="1"/>
        </w:rPr>
        <w:t>(</w:t>
      </w:r>
      <w:proofErr w:type="gramEnd"/>
      <w:r w:rsidRPr="00C02669">
        <w:rPr>
          <w:rFonts w:ascii="Tw Cen MT" w:hAnsi="Tw Cen MT" w:cs="Arial"/>
          <w:color w:val="000000" w:themeColor="text1"/>
          <w:bdr w:val="none" w:sz="0" w:space="0" w:color="auto" w:frame="1"/>
        </w:rPr>
        <w:t>using function).</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2501220" cy="262037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cstate="print"/>
                    <a:srcRect/>
                    <a:stretch>
                      <a:fillRect/>
                    </a:stretch>
                  </pic:blipFill>
                  <pic:spPr bwMode="auto">
                    <a:xfrm>
                      <a:off x="0" y="0"/>
                      <a:ext cx="2501634" cy="2620804"/>
                    </a:xfrm>
                    <a:prstGeom prst="rect">
                      <a:avLst/>
                    </a:prstGeom>
                    <a:noFill/>
                    <a:ln w="9525">
                      <a:noFill/>
                      <a:miter lim="800000"/>
                      <a:headEnd/>
                      <a:tailEnd/>
                    </a:ln>
                  </pic:spPr>
                </pic:pic>
              </a:graphicData>
            </a:graphic>
          </wp:inline>
        </w:drawing>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output</w:t>
      </w:r>
      <w:proofErr w:type="gramEnd"/>
      <w:r w:rsidRPr="00C02669">
        <w:rPr>
          <w:rStyle w:val="Strong"/>
          <w:rFonts w:ascii="Tw Cen MT" w:eastAsiaTheme="majorEastAsia" w:hAnsi="Tw Cen MT" w:cs="Arial"/>
          <w:color w:val="000000" w:themeColor="text1"/>
          <w:bdr w:val="none" w:sz="0" w:space="0" w:color="auto" w:frame="1"/>
        </w:rPr>
        <w:t>:</w:t>
      </w:r>
    </w:p>
    <w:tbl>
      <w:tblPr>
        <w:tblW w:w="0" w:type="auto"/>
        <w:tblCellSpacing w:w="15" w:type="dxa"/>
        <w:tblCellMar>
          <w:top w:w="15" w:type="dxa"/>
          <w:left w:w="15" w:type="dxa"/>
          <w:bottom w:w="15" w:type="dxa"/>
          <w:right w:w="15" w:type="dxa"/>
        </w:tblCellMar>
        <w:tblLook w:val="04A0"/>
      </w:tblPr>
      <w:tblGrid>
        <w:gridCol w:w="208"/>
        <w:gridCol w:w="5507"/>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2"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C</w:t>
            </w:r>
            <w:r w:rsidRPr="00C02669">
              <w:rPr>
                <w:rStyle w:val="crayon-o"/>
                <w:rFonts w:ascii="Tw Cen MT" w:hAnsi="Tw Cen MT" w:cs="Arial"/>
                <w:color w:val="000000" w:themeColor="text1"/>
                <w:sz w:val="24"/>
                <w:szCs w:val="24"/>
                <w:bdr w:val="none" w:sz="0" w:space="0" w:color="auto" w:frame="1"/>
              </w:rPr>
              <w:t>:</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Users</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goutham</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Desktop</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E</w:t>
            </w:r>
            <w:r w:rsidRPr="00C02669">
              <w:rPr>
                <w:rStyle w:val="crayon-o"/>
                <w:rFonts w:ascii="Tw Cen MT" w:hAnsi="Tw Cen MT" w:cs="Arial"/>
                <w:color w:val="000000" w:themeColor="text1"/>
                <w:sz w:val="24"/>
                <w:szCs w:val="24"/>
                <w:bdr w:val="none" w:sz="0" w:space="0" w:color="auto" w:frame="1"/>
              </w:rPr>
              <w:t>&gt;</w:t>
            </w:r>
            <w:r w:rsidRPr="00C02669">
              <w:rPr>
                <w:rStyle w:val="crayon-v"/>
                <w:rFonts w:ascii="Tw Cen MT" w:hAnsi="Tw Cen MT" w:cs="Arial"/>
                <w:color w:val="000000" w:themeColor="text1"/>
                <w:sz w:val="24"/>
                <w:szCs w:val="24"/>
                <w:bdr w:val="none" w:sz="0" w:space="0" w:color="auto" w:frame="1"/>
              </w:rPr>
              <w:t>javac</w:t>
            </w:r>
            <w:r w:rsidRPr="00C02669">
              <w:rPr>
                <w:rStyle w:val="crayon-sy"/>
                <w:rFonts w:ascii="Tw Cen MT" w:hAnsi="Tw Cen MT" w:cs="Arial"/>
                <w:color w:val="000000" w:themeColor="text1"/>
                <w:sz w:val="24"/>
                <w:szCs w:val="24"/>
                <w:bdr w:val="none" w:sz="0" w:space="0" w:color="auto" w:frame="1"/>
              </w:rPr>
              <w:t>.</w:t>
            </w:r>
            <w:r w:rsidRPr="00C02669">
              <w:rPr>
                <w:rStyle w:val="crayon-i"/>
                <w:rFonts w:ascii="Tw Cen MT" w:hAnsi="Tw Cen MT" w:cs="Arial"/>
                <w:color w:val="000000" w:themeColor="text1"/>
                <w:sz w:val="24"/>
                <w:szCs w:val="24"/>
                <w:bdr w:val="none" w:sz="0" w:space="0" w:color="auto" w:frame="1"/>
              </w:rPr>
              <w:t>java</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C</w:t>
            </w:r>
            <w:r w:rsidRPr="00C02669">
              <w:rPr>
                <w:rStyle w:val="crayon-o"/>
                <w:rFonts w:ascii="Tw Cen MT" w:hAnsi="Tw Cen MT" w:cs="Arial"/>
                <w:color w:val="000000" w:themeColor="text1"/>
                <w:sz w:val="24"/>
                <w:szCs w:val="24"/>
                <w:bdr w:val="none" w:sz="0" w:space="0" w:color="auto" w:frame="1"/>
              </w:rPr>
              <w:t>:</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Users</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goutham</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Desktop</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E</w:t>
            </w: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 </w:t>
            </w:r>
            <w:proofErr w:type="spellStart"/>
            <w:r w:rsidRPr="00C02669">
              <w:rPr>
                <w:rStyle w:val="crayon-i"/>
                <w:rFonts w:ascii="Tw Cen MT" w:hAnsi="Tw Cen MT" w:cs="Arial"/>
                <w:color w:val="000000" w:themeColor="text1"/>
                <w:sz w:val="24"/>
                <w:szCs w:val="24"/>
                <w:bdr w:val="none" w:sz="0" w:space="0" w:color="auto" w:frame="1"/>
              </w:rPr>
              <w:t>Factorl</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49433E" w:rsidRPr="00C02669" w:rsidRDefault="0049433E" w:rsidP="003E14B4">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factorl</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3628800</w:t>
            </w:r>
          </w:p>
        </w:tc>
      </w:tr>
    </w:tbl>
    <w:p w:rsidR="0049433E" w:rsidRDefault="0049433E" w:rsidP="0049433E">
      <w:pPr>
        <w:pStyle w:val="Heading4"/>
        <w:spacing w:before="0" w:line="240" w:lineRule="atLeast"/>
        <w:jc w:val="both"/>
        <w:rPr>
          <w:rStyle w:val="Strong"/>
          <w:rFonts w:ascii="Tw Cen MT" w:hAnsi="Tw Cen MT" w:cs="Arial"/>
          <w:b/>
          <w:bCs/>
          <w:i w:val="0"/>
          <w:color w:val="000000" w:themeColor="text1"/>
          <w:sz w:val="24"/>
          <w:szCs w:val="24"/>
          <w:bdr w:val="none" w:sz="0" w:space="0" w:color="auto" w:frame="1"/>
        </w:rPr>
      </w:pPr>
    </w:p>
    <w:p w:rsidR="0049433E" w:rsidRPr="00F8016D" w:rsidRDefault="0049433E" w:rsidP="0049433E">
      <w:pPr>
        <w:spacing w:after="0" w:line="240" w:lineRule="auto"/>
        <w:jc w:val="both"/>
        <w:rPr>
          <w:rFonts w:ascii="Tw Cen MT" w:eastAsia="Times New Roman" w:hAnsi="Tw Cen MT" w:cs="Arial"/>
          <w:bCs/>
          <w:color w:val="000000" w:themeColor="text1"/>
          <w:sz w:val="24"/>
          <w:szCs w:val="24"/>
        </w:rPr>
      </w:pPr>
      <w:r>
        <w:rPr>
          <w:rFonts w:ascii="Tw Cen MT" w:eastAsia="Times New Roman" w:hAnsi="Tw Cen MT" w:cs="Arial"/>
          <w:b/>
          <w:bCs/>
          <w:color w:val="000000" w:themeColor="text1"/>
          <w:sz w:val="24"/>
          <w:szCs w:val="24"/>
        </w:rPr>
        <w:t xml:space="preserve">Method – 5 </w:t>
      </w:r>
      <w:r w:rsidRPr="00F8016D">
        <w:rPr>
          <w:rStyle w:val="Strong"/>
          <w:rFonts w:ascii="Tw Cen MT" w:hAnsi="Tw Cen MT" w:cs="Arial"/>
          <w:color w:val="000000" w:themeColor="text1"/>
          <w:sz w:val="24"/>
          <w:szCs w:val="24"/>
          <w:bdr w:val="none" w:sz="0" w:space="0" w:color="auto" w:frame="1"/>
        </w:rPr>
        <w:t>Using Recursion </w:t>
      </w:r>
    </w:p>
    <w:p w:rsidR="0049433E"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Recursion:</w:t>
      </w:r>
      <w:r w:rsidRPr="00C02669">
        <w:rPr>
          <w:rFonts w:ascii="Tw Cen MT" w:hAnsi="Tw Cen MT" w:cs="Arial"/>
          <w:color w:val="000000" w:themeColor="text1"/>
        </w:rPr>
        <w:t> A Recursion is a function call itself – you can check out more information about what is recursion in java here?</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2731731" cy="2688609"/>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cstate="print"/>
                    <a:srcRect/>
                    <a:stretch>
                      <a:fillRect/>
                    </a:stretch>
                  </pic:blipFill>
                  <pic:spPr bwMode="auto">
                    <a:xfrm>
                      <a:off x="0" y="0"/>
                      <a:ext cx="2731534" cy="2688415"/>
                    </a:xfrm>
                    <a:prstGeom prst="rect">
                      <a:avLst/>
                    </a:prstGeom>
                    <a:noFill/>
                    <a:ln w="9525">
                      <a:noFill/>
                      <a:miter lim="800000"/>
                      <a:headEnd/>
                      <a:tailEnd/>
                    </a:ln>
                  </pic:spPr>
                </pic:pic>
              </a:graphicData>
            </a:graphic>
          </wp:inline>
        </w:drawing>
      </w:r>
    </w:p>
    <w:p w:rsidR="0049433E" w:rsidRPr="00C02669" w:rsidRDefault="0049433E" w:rsidP="0049433E">
      <w:pPr>
        <w:spacing w:after="0"/>
        <w:jc w:val="both"/>
        <w:rPr>
          <w:rFonts w:ascii="Tw Cen MT" w:hAnsi="Tw Cen MT" w:cs="Arial"/>
          <w:color w:val="000000" w:themeColor="text1"/>
          <w:sz w:val="24"/>
          <w:szCs w:val="24"/>
        </w:rPr>
      </w:pPr>
      <w:proofErr w:type="gramStart"/>
      <w:r w:rsidRPr="00C02669">
        <w:rPr>
          <w:rStyle w:val="Strong"/>
          <w:rFonts w:ascii="Tw Cen MT" w:hAnsi="Tw Cen MT" w:cs="Arial"/>
          <w:color w:val="000000" w:themeColor="text1"/>
          <w:sz w:val="24"/>
          <w:szCs w:val="24"/>
          <w:bdr w:val="none" w:sz="0" w:space="0" w:color="auto" w:frame="1"/>
          <w:shd w:val="clear" w:color="auto" w:fill="FFFFFF"/>
        </w:rPr>
        <w:t>output</w:t>
      </w:r>
      <w:proofErr w:type="gramEnd"/>
      <w:r w:rsidRPr="00C02669">
        <w:rPr>
          <w:rStyle w:val="Strong"/>
          <w:rFonts w:ascii="Tw Cen MT" w:hAnsi="Tw Cen MT" w:cs="Arial"/>
          <w:color w:val="000000" w:themeColor="text1"/>
          <w:sz w:val="24"/>
          <w:szCs w:val="24"/>
          <w:bdr w:val="none" w:sz="0" w:space="0" w:color="auto" w:frame="1"/>
          <w:shd w:val="clear" w:color="auto" w:fill="FFFFFF"/>
        </w:rPr>
        <w: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number</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30</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49433E" w:rsidRPr="00C02669" w:rsidRDefault="0049433E" w:rsidP="003E14B4">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Factorl</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8764578968847253504</w:t>
            </w:r>
          </w:p>
        </w:tc>
      </w:tr>
    </w:tbl>
    <w:p w:rsidR="0049433E" w:rsidRPr="00C02669" w:rsidRDefault="0049433E" w:rsidP="0049433E">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shd w:val="clear" w:color="auto" w:fill="FFFFFF"/>
        </w:rPr>
        <w:t> </w:t>
      </w:r>
    </w:p>
    <w:p w:rsidR="0049433E" w:rsidRPr="00C02669" w:rsidRDefault="0049433E" w:rsidP="0049433E">
      <w:pPr>
        <w:spacing w:after="0" w:line="240" w:lineRule="auto"/>
        <w:jc w:val="both"/>
        <w:rPr>
          <w:rFonts w:ascii="Tw Cen MT" w:hAnsi="Tw Cen MT" w:cs="Arial"/>
          <w:color w:val="000000" w:themeColor="text1"/>
        </w:rPr>
      </w:pPr>
      <w:r>
        <w:rPr>
          <w:rFonts w:ascii="Tw Cen MT" w:eastAsia="Times New Roman" w:hAnsi="Tw Cen MT" w:cs="Arial"/>
          <w:b/>
          <w:bCs/>
          <w:color w:val="000000" w:themeColor="text1"/>
          <w:sz w:val="24"/>
          <w:szCs w:val="24"/>
        </w:rPr>
        <w:t xml:space="preserve">Method – 6 </w:t>
      </w:r>
      <w:proofErr w:type="gramStart"/>
      <w:r w:rsidRPr="00F8016D">
        <w:rPr>
          <w:rStyle w:val="Strong"/>
          <w:rFonts w:ascii="Tw Cen MT" w:hAnsi="Tw Cen MT" w:cs="Arial"/>
          <w:color w:val="000000" w:themeColor="text1"/>
          <w:sz w:val="24"/>
          <w:szCs w:val="24"/>
          <w:bdr w:val="none" w:sz="0" w:space="0" w:color="auto" w:frame="1"/>
        </w:rPr>
        <w:t>Using</w:t>
      </w:r>
      <w:proofErr w:type="gramEnd"/>
      <w:r w:rsidRPr="00F8016D">
        <w:rPr>
          <w:rStyle w:val="Strong"/>
          <w:rFonts w:ascii="Tw Cen MT" w:hAnsi="Tw Cen MT" w:cs="Arial"/>
          <w:color w:val="000000" w:themeColor="text1"/>
          <w:sz w:val="24"/>
          <w:szCs w:val="24"/>
          <w:bdr w:val="none" w:sz="0" w:space="0" w:color="auto" w:frame="1"/>
        </w:rPr>
        <w:t xml:space="preserve"> while loop</w:t>
      </w:r>
      <w:r w:rsidRPr="00C02669">
        <w:rPr>
          <w:rFonts w:ascii="Tw Cen MT" w:hAnsi="Tw Cen MT" w:cs="Arial"/>
          <w:color w:val="000000" w:themeColor="text1"/>
        </w:rPr>
        <w:t> </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Here is the code using the while loop: The definition of while loop is to execute the set of statements as long as the condition is true. Here we share the complete guide on what is while loop in java with sample examples and syntax – do check it out. If you have any doubts related to the following program using while loop, do let us know here.</w:t>
      </w:r>
    </w:p>
    <w:p w:rsidR="0049433E" w:rsidRDefault="0049433E" w:rsidP="0049433E">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2472659" cy="2326943"/>
            <wp:effectExtent l="19050" t="0" r="3841"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2472559" cy="2326849"/>
                    </a:xfrm>
                    <a:prstGeom prst="rect">
                      <a:avLst/>
                    </a:prstGeom>
                    <a:noFill/>
                    <a:ln w="9525">
                      <a:noFill/>
                      <a:miter lim="800000"/>
                      <a:headEnd/>
                      <a:tailEnd/>
                    </a:ln>
                  </pic:spPr>
                </pic:pic>
              </a:graphicData>
            </a:graphic>
          </wp:inline>
        </w:drawing>
      </w:r>
    </w:p>
    <w:p w:rsidR="0049433E" w:rsidRPr="00C02669" w:rsidRDefault="0049433E" w:rsidP="0049433E">
      <w:pPr>
        <w:spacing w:after="0"/>
        <w:jc w:val="both"/>
        <w:rPr>
          <w:rFonts w:ascii="Tw Cen MT" w:hAnsi="Tw Cen MT" w:cs="Arial"/>
          <w:color w:val="000000" w:themeColor="text1"/>
          <w:sz w:val="24"/>
          <w:szCs w:val="24"/>
        </w:rPr>
      </w:pPr>
      <w:proofErr w:type="gramStart"/>
      <w:r w:rsidRPr="00C02669">
        <w:rPr>
          <w:rStyle w:val="Strong"/>
          <w:rFonts w:ascii="Tw Cen MT" w:hAnsi="Tw Cen MT" w:cs="Arial"/>
          <w:color w:val="000000" w:themeColor="text1"/>
          <w:sz w:val="24"/>
          <w:szCs w:val="24"/>
          <w:bdr w:val="none" w:sz="0" w:space="0" w:color="auto" w:frame="1"/>
          <w:shd w:val="clear" w:color="auto" w:fill="FFFFFF"/>
        </w:rPr>
        <w:t>output</w:t>
      </w:r>
      <w:proofErr w:type="gramEnd"/>
      <w:r w:rsidRPr="00C02669">
        <w:rPr>
          <w:rStyle w:val="Strong"/>
          <w:rFonts w:ascii="Tw Cen MT" w:hAnsi="Tw Cen MT" w:cs="Arial"/>
          <w:color w:val="000000" w:themeColor="text1"/>
          <w:sz w:val="24"/>
          <w:szCs w:val="24"/>
          <w:bdr w:val="none" w:sz="0" w:space="0" w:color="auto" w:frame="1"/>
          <w:shd w:val="clear" w:color="auto" w:fill="FFFFFF"/>
        </w:rPr>
        <w: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number</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fact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3628800</w:t>
            </w:r>
          </w:p>
        </w:tc>
      </w:tr>
    </w:tbl>
    <w:p w:rsidR="0049433E" w:rsidRDefault="0049433E" w:rsidP="0049433E">
      <w:pPr>
        <w:spacing w:after="0" w:line="240" w:lineRule="auto"/>
        <w:jc w:val="both"/>
        <w:rPr>
          <w:rFonts w:ascii="Tw Cen MT" w:eastAsia="Times New Roman" w:hAnsi="Tw Cen MT" w:cs="Arial"/>
          <w:b/>
          <w:bCs/>
          <w:color w:val="000000" w:themeColor="text1"/>
          <w:sz w:val="24"/>
          <w:szCs w:val="24"/>
        </w:rPr>
      </w:pPr>
    </w:p>
    <w:p w:rsidR="0049433E" w:rsidRPr="00F8016D" w:rsidRDefault="0049433E" w:rsidP="0049433E">
      <w:pPr>
        <w:spacing w:after="0" w:line="240" w:lineRule="auto"/>
        <w:jc w:val="both"/>
        <w:rPr>
          <w:rFonts w:ascii="Tw Cen MT" w:eastAsia="Times New Roman" w:hAnsi="Tw Cen MT" w:cs="Arial"/>
          <w:bCs/>
          <w:color w:val="000000" w:themeColor="text1"/>
          <w:sz w:val="24"/>
          <w:szCs w:val="24"/>
        </w:rPr>
      </w:pPr>
      <w:r>
        <w:rPr>
          <w:rFonts w:ascii="Tw Cen MT" w:eastAsia="Times New Roman" w:hAnsi="Tw Cen MT" w:cs="Arial"/>
          <w:b/>
          <w:bCs/>
          <w:color w:val="000000" w:themeColor="text1"/>
          <w:sz w:val="24"/>
          <w:szCs w:val="24"/>
        </w:rPr>
        <w:t xml:space="preserve">Method – 7 </w:t>
      </w:r>
      <w:r w:rsidRPr="00F8016D">
        <w:rPr>
          <w:rStyle w:val="Strong"/>
          <w:rFonts w:ascii="Tw Cen MT" w:hAnsi="Tw Cen MT" w:cs="Arial"/>
          <w:color w:val="000000" w:themeColor="text1"/>
          <w:sz w:val="24"/>
          <w:szCs w:val="24"/>
          <w:bdr w:val="none" w:sz="0" w:space="0" w:color="auto" w:frame="1"/>
        </w:rPr>
        <w:t>Using Do While Loop</w:t>
      </w:r>
      <w:r w:rsidRPr="00F8016D">
        <w:rPr>
          <w:rFonts w:ascii="Tw Cen MT" w:hAnsi="Tw Cen MT" w:cs="Arial"/>
          <w:color w:val="000000" w:themeColor="text1"/>
        </w:rPr>
        <w:t> </w:t>
      </w:r>
    </w:p>
    <w:p w:rsidR="0049433E"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lastRenderedPageBreak/>
        <w:t>The difference between while loop and do while loop is, wherein do while the condition is checked in each iteration, whereas in while loop the condition is checked at the beginning of each iteration. Here is the complete guide on </w:t>
      </w:r>
      <w:hyperlink r:id="rId26" w:tgtFrame="_blank" w:history="1">
        <w:r w:rsidRPr="00C02669">
          <w:rPr>
            <w:rStyle w:val="Hyperlink"/>
            <w:rFonts w:ascii="Tw Cen MT" w:hAnsi="Tw Cen MT" w:cs="Arial"/>
            <w:color w:val="000000" w:themeColor="text1"/>
            <w:u w:val="none"/>
            <w:bdr w:val="none" w:sz="0" w:space="0" w:color="auto" w:frame="1"/>
          </w:rPr>
          <w:t>Java do while with examples and syntax</w:t>
        </w:r>
      </w:hyperlink>
      <w:r w:rsidRPr="00C02669">
        <w:rPr>
          <w:rFonts w:ascii="Tw Cen MT" w:hAnsi="Tw Cen MT" w:cs="Arial"/>
          <w:color w:val="000000" w:themeColor="text1"/>
        </w:rPr>
        <w:t>.</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2605145" cy="2579427"/>
            <wp:effectExtent l="19050" t="0" r="4705" b="0"/>
            <wp:docPr id="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2605087" cy="2579370"/>
                    </a:xfrm>
                    <a:prstGeom prst="rect">
                      <a:avLst/>
                    </a:prstGeom>
                    <a:noFill/>
                    <a:ln w="9525">
                      <a:noFill/>
                      <a:miter lim="800000"/>
                      <a:headEnd/>
                      <a:tailEnd/>
                    </a:ln>
                  </pic:spPr>
                </pic:pic>
              </a:graphicData>
            </a:graphic>
          </wp:inline>
        </w:drawing>
      </w:r>
    </w:p>
    <w:p w:rsidR="0049433E" w:rsidRPr="00C02669" w:rsidRDefault="0049433E" w:rsidP="0049433E">
      <w:pPr>
        <w:spacing w:after="0"/>
        <w:jc w:val="both"/>
        <w:rPr>
          <w:rFonts w:ascii="Tw Cen MT" w:hAnsi="Tw Cen MT" w:cs="Arial"/>
          <w:color w:val="000000" w:themeColor="text1"/>
          <w:sz w:val="24"/>
          <w:szCs w:val="24"/>
        </w:rPr>
      </w:pPr>
      <w:proofErr w:type="gramStart"/>
      <w:r w:rsidRPr="00C02669">
        <w:rPr>
          <w:rStyle w:val="Strong"/>
          <w:rFonts w:ascii="Tw Cen MT" w:hAnsi="Tw Cen MT" w:cs="Arial"/>
          <w:color w:val="000000" w:themeColor="text1"/>
          <w:sz w:val="24"/>
          <w:szCs w:val="24"/>
          <w:bdr w:val="none" w:sz="0" w:space="0" w:color="auto" w:frame="1"/>
          <w:shd w:val="clear" w:color="auto" w:fill="FFFFFF"/>
        </w:rPr>
        <w:t>output</w:t>
      </w:r>
      <w:proofErr w:type="gramEnd"/>
      <w:r w:rsidRPr="00C02669">
        <w:rPr>
          <w:rStyle w:val="Strong"/>
          <w:rFonts w:ascii="Tw Cen MT" w:hAnsi="Tw Cen MT" w:cs="Arial"/>
          <w:color w:val="000000" w:themeColor="text1"/>
          <w:sz w:val="24"/>
          <w:szCs w:val="24"/>
          <w:bdr w:val="none" w:sz="0" w:space="0" w:color="auto" w:frame="1"/>
          <w:shd w:val="clear" w:color="auto" w:fill="FFFFFF"/>
        </w:rPr>
        <w:t>:</w:t>
      </w:r>
    </w:p>
    <w:p w:rsidR="0049433E" w:rsidRPr="00C02669" w:rsidRDefault="0049433E" w:rsidP="0049433E">
      <w:pPr>
        <w:spacing w:after="0"/>
        <w:jc w:val="both"/>
        <w:rPr>
          <w:rFonts w:ascii="Tw Cen MT" w:hAnsi="Tw Cen MT" w:cs="Arial"/>
          <w:color w:val="000000" w:themeColor="text1"/>
          <w:sz w:val="24"/>
          <w:szCs w:val="24"/>
        </w:rPr>
      </w:pPr>
      <w:proofErr w:type="gramStart"/>
      <w:r w:rsidRPr="00C02669">
        <w:rPr>
          <w:rStyle w:val="crayon-title"/>
          <w:rFonts w:ascii="Tw Cen MT" w:hAnsi="Tw Cen MT" w:cs="Arial"/>
          <w:color w:val="000000" w:themeColor="text1"/>
          <w:sz w:val="24"/>
          <w:szCs w:val="24"/>
          <w:bdr w:val="none" w:sz="0" w:space="0" w:color="auto" w:frame="1"/>
        </w:rPr>
        <w:t>output</w:t>
      </w:r>
      <w:proofErr w:type="gramEnd"/>
      <w:r w:rsidRPr="00C02669">
        <w:rPr>
          <w:rStyle w:val="crayon-title"/>
          <w:rFonts w:ascii="Tw Cen MT" w:hAnsi="Tw Cen MT" w:cs="Arial"/>
          <w:color w:val="000000" w:themeColor="text1"/>
          <w:sz w:val="24"/>
          <w:szCs w:val="24"/>
          <w:bdr w:val="none" w:sz="0" w:space="0" w:color="auto" w:frame="1"/>
        </w:rPr>
        <w: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number</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fact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5040</w:t>
            </w:r>
          </w:p>
        </w:tc>
      </w:tr>
    </w:tbl>
    <w:p w:rsidR="0049433E" w:rsidRDefault="0049433E" w:rsidP="0049433E">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49433E" w:rsidRDefault="0049433E" w:rsidP="0049433E">
      <w:pPr>
        <w:spacing w:after="0"/>
        <w:ind w:right="-432"/>
        <w:jc w:val="both"/>
        <w:rPr>
          <w:rFonts w:ascii="Tw Cen MT" w:hAnsi="Tw Cen MT" w:cs="Arial"/>
          <w:b/>
          <w:color w:val="000000" w:themeColor="text1"/>
          <w:sz w:val="24"/>
          <w:szCs w:val="24"/>
        </w:rPr>
      </w:pPr>
      <w:r>
        <w:rPr>
          <w:rFonts w:ascii="Tw Cen MT" w:hAnsi="Tw Cen MT" w:cs="Arial"/>
          <w:b/>
          <w:color w:val="000000" w:themeColor="text1"/>
          <w:sz w:val="24"/>
          <w:szCs w:val="24"/>
        </w:rPr>
        <w:t>Java program to find factorial of a given number</w:t>
      </w:r>
    </w:p>
    <w:p w:rsidR="0049433E" w:rsidRDefault="0049433E" w:rsidP="0049433E">
      <w:pPr>
        <w:spacing w:after="0"/>
        <w:ind w:right="-432"/>
        <w:jc w:val="both"/>
        <w:rPr>
          <w:rFonts w:ascii="Tw Cen MT" w:hAnsi="Tw Cen MT" w:cs="Arial"/>
          <w:b/>
          <w:color w:val="000000" w:themeColor="text1"/>
          <w:sz w:val="24"/>
          <w:szCs w:val="24"/>
        </w:rPr>
      </w:pPr>
      <w:r>
        <w:rPr>
          <w:rFonts w:ascii="Tw Cen MT" w:hAnsi="Tw Cen MT" w:cs="Arial"/>
          <w:b/>
          <w:noProof/>
          <w:color w:val="000000" w:themeColor="text1"/>
          <w:sz w:val="24"/>
          <w:szCs w:val="24"/>
        </w:rPr>
        <w:drawing>
          <wp:anchor distT="0" distB="0" distL="114300" distR="114300" simplePos="0" relativeHeight="251661312" behindDoc="0" locked="0" layoutInCell="1" allowOverlap="1">
            <wp:simplePos x="0" y="0"/>
            <wp:positionH relativeFrom="column">
              <wp:posOffset>3480435</wp:posOffset>
            </wp:positionH>
            <wp:positionV relativeFrom="paragraph">
              <wp:posOffset>98425</wp:posOffset>
            </wp:positionV>
            <wp:extent cx="2901315" cy="450215"/>
            <wp:effectExtent l="19050" t="0" r="0" b="0"/>
            <wp:wrapThrough wrapText="bothSides">
              <wp:wrapPolygon edited="0">
                <wp:start x="-142" y="0"/>
                <wp:lineTo x="-142" y="21021"/>
                <wp:lineTo x="21557" y="21021"/>
                <wp:lineTo x="21557" y="0"/>
                <wp:lineTo x="-142" y="0"/>
              </wp:wrapPolygon>
            </wp:wrapThrough>
            <wp:docPr id="3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cstate="print"/>
                    <a:srcRect/>
                    <a:stretch>
                      <a:fillRect/>
                    </a:stretch>
                  </pic:blipFill>
                  <pic:spPr bwMode="auto">
                    <a:xfrm>
                      <a:off x="0" y="0"/>
                      <a:ext cx="2901315" cy="450215"/>
                    </a:xfrm>
                    <a:prstGeom prst="rect">
                      <a:avLst/>
                    </a:prstGeom>
                    <a:noFill/>
                    <a:ln w="9525">
                      <a:noFill/>
                      <a:miter lim="800000"/>
                      <a:headEnd/>
                      <a:tailEnd/>
                    </a:ln>
                  </pic:spPr>
                </pic:pic>
              </a:graphicData>
            </a:graphic>
          </wp:anchor>
        </w:drawing>
      </w:r>
      <w:r>
        <w:rPr>
          <w:rFonts w:ascii="Tw Cen MT" w:hAnsi="Tw Cen MT" w:cs="Arial"/>
          <w:b/>
          <w:noProof/>
          <w:color w:val="000000" w:themeColor="text1"/>
          <w:sz w:val="24"/>
          <w:szCs w:val="24"/>
        </w:rPr>
        <w:drawing>
          <wp:inline distT="0" distB="0" distL="0" distR="0">
            <wp:extent cx="2926174" cy="2101755"/>
            <wp:effectExtent l="19050" t="0" r="7526" b="0"/>
            <wp:docPr id="3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srcRect/>
                    <a:stretch>
                      <a:fillRect/>
                    </a:stretch>
                  </pic:blipFill>
                  <pic:spPr bwMode="auto">
                    <a:xfrm>
                      <a:off x="0" y="0"/>
                      <a:ext cx="2926213" cy="2101783"/>
                    </a:xfrm>
                    <a:prstGeom prst="rect">
                      <a:avLst/>
                    </a:prstGeom>
                    <a:noFill/>
                    <a:ln w="9525">
                      <a:noFill/>
                      <a:miter lim="800000"/>
                      <a:headEnd/>
                      <a:tailEnd/>
                    </a:ln>
                  </pic:spPr>
                </pic:pic>
              </a:graphicData>
            </a:graphic>
          </wp:inline>
        </w:drawing>
      </w:r>
    </w:p>
    <w:p w:rsidR="007065D2" w:rsidRDefault="005E388E">
      <w:r>
        <w:rPr>
          <w:noProof/>
        </w:rPr>
        <w:drawing>
          <wp:anchor distT="0" distB="0" distL="114300" distR="114300" simplePos="0" relativeHeight="251687936" behindDoc="0" locked="0" layoutInCell="1" allowOverlap="1">
            <wp:simplePos x="0" y="0"/>
            <wp:positionH relativeFrom="column">
              <wp:posOffset>4255770</wp:posOffset>
            </wp:positionH>
            <wp:positionV relativeFrom="paragraph">
              <wp:posOffset>34290</wp:posOffset>
            </wp:positionV>
            <wp:extent cx="2632710" cy="2103120"/>
            <wp:effectExtent l="19050" t="0" r="0" b="0"/>
            <wp:wrapThrough wrapText="bothSides">
              <wp:wrapPolygon edited="0">
                <wp:start x="-156" y="0"/>
                <wp:lineTo x="-156" y="21326"/>
                <wp:lineTo x="21569" y="21326"/>
                <wp:lineTo x="21569" y="0"/>
                <wp:lineTo x="-156" y="0"/>
              </wp:wrapPolygon>
            </wp:wrapThrough>
            <wp:docPr id="35" name="Picture 35" descr="Fibonacci Seri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bonacci Series in java"/>
                    <pic:cNvPicPr>
                      <a:picLocks noChangeAspect="1" noChangeArrowheads="1"/>
                    </pic:cNvPicPr>
                  </pic:nvPicPr>
                  <pic:blipFill>
                    <a:blip r:embed="rId30" cstate="print"/>
                    <a:srcRect/>
                    <a:stretch>
                      <a:fillRect/>
                    </a:stretch>
                  </pic:blipFill>
                  <pic:spPr bwMode="auto">
                    <a:xfrm>
                      <a:off x="0" y="0"/>
                      <a:ext cx="2632710" cy="2103120"/>
                    </a:xfrm>
                    <a:prstGeom prst="rect">
                      <a:avLst/>
                    </a:prstGeom>
                    <a:noFill/>
                    <a:ln w="9525">
                      <a:noFill/>
                      <a:miter lim="800000"/>
                      <a:headEnd/>
                      <a:tailEnd/>
                    </a:ln>
                  </pic:spPr>
                </pic:pic>
              </a:graphicData>
            </a:graphic>
          </wp:anchor>
        </w:drawing>
      </w:r>
    </w:p>
    <w:p w:rsidR="005E388E" w:rsidRPr="00C02669" w:rsidRDefault="005E388E" w:rsidP="005E388E">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16) </w:t>
      </w:r>
      <w:r w:rsidRPr="00C02669">
        <w:rPr>
          <w:rFonts w:ascii="Tw Cen MT" w:eastAsia="Times New Roman" w:hAnsi="Tw Cen MT" w:cs="Arial"/>
          <w:b/>
          <w:bCs/>
          <w:color w:val="000000" w:themeColor="text1"/>
          <w:kern w:val="36"/>
          <w:sz w:val="24"/>
          <w:szCs w:val="24"/>
          <w:bdr w:val="none" w:sz="0" w:space="0" w:color="auto" w:frame="1"/>
        </w:rPr>
        <w:t>Fibonacci Series</w:t>
      </w:r>
    </w:p>
    <w:p w:rsidR="005E388E" w:rsidRPr="00C46A59" w:rsidRDefault="005E388E" w:rsidP="005E388E">
      <w:pPr>
        <w:pStyle w:val="NormalWeb"/>
        <w:numPr>
          <w:ilvl w:val="0"/>
          <w:numId w:val="61"/>
        </w:numPr>
        <w:spacing w:before="0" w:beforeAutospacing="0" w:after="0" w:afterAutospacing="0" w:line="164" w:lineRule="atLeast"/>
        <w:ind w:right="46"/>
        <w:jc w:val="both"/>
        <w:rPr>
          <w:rFonts w:ascii="Tw Cen MT" w:hAnsi="Tw Cen MT" w:cs="Arial"/>
          <w:color w:val="000000" w:themeColor="text1"/>
        </w:rPr>
      </w:pPr>
      <w:r w:rsidRPr="00C46A59">
        <w:rPr>
          <w:rFonts w:ascii="Tw Cen MT" w:hAnsi="Tw Cen MT" w:cs="Arial"/>
          <w:color w:val="000000" w:themeColor="text1"/>
        </w:rPr>
        <w:t xml:space="preserve">Coined by Leonardo </w:t>
      </w:r>
      <w:proofErr w:type="gramStart"/>
      <w:r w:rsidRPr="00C46A59">
        <w:rPr>
          <w:rFonts w:ascii="Tw Cen MT" w:hAnsi="Tw Cen MT" w:cs="Arial"/>
          <w:color w:val="000000" w:themeColor="text1"/>
        </w:rPr>
        <w:t>Fibonacci(</w:t>
      </w:r>
      <w:proofErr w:type="gramEnd"/>
      <w:r w:rsidRPr="00C46A59">
        <w:rPr>
          <w:rFonts w:ascii="Tw Cen MT" w:hAnsi="Tw Cen MT" w:cs="Arial"/>
          <w:color w:val="000000" w:themeColor="text1"/>
        </w:rPr>
        <w:t xml:space="preserve">c.1175 – c.1250) is the collection of numbers in a sequence known as the Fibonacci Series where each number after the first two numbers is the sum of the previous two numbers. The series generally goes like 1, 1, 2, 3, 5, 8, 13, </w:t>
      </w:r>
      <w:proofErr w:type="gramStart"/>
      <w:r w:rsidRPr="00C46A59">
        <w:rPr>
          <w:rFonts w:ascii="Tw Cen MT" w:hAnsi="Tw Cen MT" w:cs="Arial"/>
          <w:color w:val="000000" w:themeColor="text1"/>
        </w:rPr>
        <w:t>21</w:t>
      </w:r>
      <w:proofErr w:type="gramEnd"/>
      <w:r w:rsidRPr="00C46A59">
        <w:rPr>
          <w:rFonts w:ascii="Tw Cen MT" w:hAnsi="Tw Cen MT" w:cs="Arial"/>
          <w:color w:val="000000" w:themeColor="text1"/>
        </w:rPr>
        <w:t xml:space="preserve"> and so on.</w:t>
      </w:r>
    </w:p>
    <w:p w:rsidR="005E388E" w:rsidRPr="00C02669" w:rsidRDefault="005E388E" w:rsidP="005E388E">
      <w:pPr>
        <w:pStyle w:val="NormalWeb"/>
        <w:numPr>
          <w:ilvl w:val="0"/>
          <w:numId w:val="61"/>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Earlier, 0 was also mentioned making the series 0, 1, 1, 2, 3, 5… The sequence can start with </w:t>
      </w:r>
      <w:proofErr w:type="gramStart"/>
      <w:r w:rsidRPr="00C02669">
        <w:rPr>
          <w:rFonts w:ascii="Tw Cen MT" w:hAnsi="Tw Cen MT" w:cs="Arial"/>
          <w:color w:val="000000" w:themeColor="text1"/>
        </w:rPr>
        <w:t>either 1</w:t>
      </w:r>
      <w:proofErr w:type="gramEnd"/>
      <w:r w:rsidRPr="00C02669">
        <w:rPr>
          <w:rFonts w:ascii="Tw Cen MT" w:hAnsi="Tw Cen MT" w:cs="Arial"/>
          <w:color w:val="000000" w:themeColor="text1"/>
        </w:rPr>
        <w:t xml:space="preserve">, 1 or 0, 1 </w:t>
      </w:r>
      <w:r w:rsidRPr="00C02669">
        <w:rPr>
          <w:rFonts w:ascii="Tw Cen MT" w:hAnsi="Tw Cen MT" w:cs="Arial"/>
          <w:color w:val="000000" w:themeColor="text1"/>
        </w:rPr>
        <w:lastRenderedPageBreak/>
        <w:t xml:space="preserve">irrespective. The Fibonacci </w:t>
      </w:r>
      <w:proofErr w:type="gramStart"/>
      <w:r w:rsidRPr="00C02669">
        <w:rPr>
          <w:rFonts w:ascii="Tw Cen MT" w:hAnsi="Tw Cen MT" w:cs="Arial"/>
          <w:color w:val="000000" w:themeColor="text1"/>
        </w:rPr>
        <w:t>Sequence</w:t>
      </w:r>
      <w:proofErr w:type="gramEnd"/>
      <w:r w:rsidRPr="00C02669">
        <w:rPr>
          <w:rFonts w:ascii="Tw Cen MT" w:hAnsi="Tw Cen MT" w:cs="Arial"/>
          <w:color w:val="000000" w:themeColor="text1"/>
        </w:rPr>
        <w:t xml:space="preserve"> follows the very popular Golden Ratio closely.</w:t>
      </w:r>
    </w:p>
    <w:p w:rsidR="005E388E" w:rsidRPr="00C02669" w:rsidRDefault="005E388E" w:rsidP="005E388E">
      <w:pPr>
        <w:pStyle w:val="Heading2"/>
        <w:numPr>
          <w:ilvl w:val="0"/>
          <w:numId w:val="61"/>
        </w:numPr>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 xml:space="preserve">Fibonacci Series </w:t>
      </w:r>
      <w:proofErr w:type="gramStart"/>
      <w:r w:rsidRPr="00C02669">
        <w:rPr>
          <w:rFonts w:ascii="Tw Cen MT" w:hAnsi="Tw Cen MT" w:cs="Arial"/>
          <w:b w:val="0"/>
          <w:bCs w:val="0"/>
          <w:color w:val="000000" w:themeColor="text1"/>
          <w:sz w:val="24"/>
          <w:szCs w:val="24"/>
          <w:bdr w:val="none" w:sz="0" w:space="0" w:color="auto" w:frame="1"/>
        </w:rPr>
        <w:t>In</w:t>
      </w:r>
      <w:proofErr w:type="gramEnd"/>
      <w:r w:rsidRPr="00C02669">
        <w:rPr>
          <w:rFonts w:ascii="Tw Cen MT" w:hAnsi="Tw Cen MT" w:cs="Arial"/>
          <w:b w:val="0"/>
          <w:bCs w:val="0"/>
          <w:color w:val="000000" w:themeColor="text1"/>
          <w:sz w:val="24"/>
          <w:szCs w:val="24"/>
          <w:bdr w:val="none" w:sz="0" w:space="0" w:color="auto" w:frame="1"/>
        </w:rPr>
        <w:t xml:space="preserve"> Java – Using For Loop</w:t>
      </w:r>
    </w:p>
    <w:p w:rsidR="005E388E" w:rsidRPr="00C02669" w:rsidRDefault="005E388E" w:rsidP="005E388E">
      <w:pPr>
        <w:pStyle w:val="NormalWeb"/>
        <w:spacing w:before="0" w:beforeAutospacing="0" w:after="0" w:afterAutospacing="0"/>
        <w:ind w:left="72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In Fibonacci series each number is addition of its two previous numbers.</w:t>
      </w:r>
    </w:p>
    <w:p w:rsidR="005E388E" w:rsidRPr="00C02669" w:rsidRDefault="005E388E" w:rsidP="005E388E">
      <w:pPr>
        <w:pStyle w:val="NormalWeb"/>
        <w:spacing w:before="0" w:beforeAutospacing="0" w:after="0" w:afterAutospacing="0"/>
        <w:ind w:left="72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Read the n value using Scanner object </w:t>
      </w:r>
      <w:proofErr w:type="spellStart"/>
      <w:proofErr w:type="gramStart"/>
      <w:r w:rsidRPr="00C02669">
        <w:rPr>
          <w:rFonts w:ascii="Tw Cen MT" w:hAnsi="Tw Cen MT" w:cs="Arial"/>
          <w:color w:val="000000" w:themeColor="text1"/>
        </w:rPr>
        <w:t>sc.nextInt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and store it in the variable n.</w:t>
      </w:r>
    </w:p>
    <w:p w:rsidR="005E388E" w:rsidRPr="00C02669" w:rsidRDefault="005E388E" w:rsidP="005E388E">
      <w:pPr>
        <w:pStyle w:val="NormalWeb"/>
        <w:spacing w:before="0" w:beforeAutospacing="0" w:after="0" w:afterAutospacing="0"/>
        <w:ind w:left="72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 </w:t>
      </w:r>
      <w:r w:rsidRPr="00C02669">
        <w:rPr>
          <w:rFonts w:ascii="Tw Cen MT" w:hAnsi="Tw Cen MT" w:cs="Arial"/>
          <w:color w:val="000000" w:themeColor="text1"/>
        </w:rPr>
        <w:t>For loop iterates from c=0 to c=n-1.</w:t>
      </w:r>
    </w:p>
    <w:p w:rsidR="005E388E" w:rsidRPr="00C02669" w:rsidRDefault="005E388E" w:rsidP="005E388E">
      <w:pPr>
        <w:pStyle w:val="NormalWeb"/>
        <w:spacing w:before="0" w:beforeAutospacing="0" w:after="0" w:afterAutospacing="0"/>
        <w:ind w:left="72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w:t>
      </w:r>
      <w:r w:rsidRPr="00C02669">
        <w:rPr>
          <w:rFonts w:ascii="Tw Cen MT" w:hAnsi="Tw Cen MT" w:cs="Arial"/>
          <w:color w:val="000000" w:themeColor="text1"/>
        </w:rPr>
        <w:t xml:space="preserve"> For c=0 </w:t>
      </w:r>
      <w:proofErr w:type="spellStart"/>
      <w:r w:rsidRPr="00C02669">
        <w:rPr>
          <w:rFonts w:ascii="Tw Cen MT" w:hAnsi="Tw Cen MT" w:cs="Arial"/>
          <w:color w:val="000000" w:themeColor="text1"/>
        </w:rPr>
        <w:t>nextterm</w:t>
      </w:r>
      <w:proofErr w:type="spellEnd"/>
      <w:r w:rsidRPr="00C02669">
        <w:rPr>
          <w:rFonts w:ascii="Tw Cen MT" w:hAnsi="Tw Cen MT" w:cs="Arial"/>
          <w:color w:val="000000" w:themeColor="text1"/>
        </w:rPr>
        <w:t xml:space="preserve">=0, for c=1 </w:t>
      </w:r>
      <w:proofErr w:type="spellStart"/>
      <w:r w:rsidRPr="00C02669">
        <w:rPr>
          <w:rFonts w:ascii="Tw Cen MT" w:hAnsi="Tw Cen MT" w:cs="Arial"/>
          <w:color w:val="000000" w:themeColor="text1"/>
        </w:rPr>
        <w:t>nexterm</w:t>
      </w:r>
      <w:proofErr w:type="spellEnd"/>
      <w:r w:rsidRPr="00C02669">
        <w:rPr>
          <w:rFonts w:ascii="Tw Cen MT" w:hAnsi="Tw Cen MT" w:cs="Arial"/>
          <w:color w:val="000000" w:themeColor="text1"/>
        </w:rPr>
        <w:t xml:space="preserve"> =1</w:t>
      </w:r>
    </w:p>
    <w:p w:rsidR="005E388E" w:rsidRDefault="005E388E" w:rsidP="005E388E">
      <w:pPr>
        <w:pStyle w:val="NormalWeb"/>
        <w:spacing w:before="0" w:beforeAutospacing="0" w:after="0" w:afterAutospacing="0"/>
        <w:ind w:left="72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w:t>
      </w:r>
      <w:r w:rsidRPr="00C02669">
        <w:rPr>
          <w:rFonts w:ascii="Tw Cen MT" w:hAnsi="Tw Cen MT" w:cs="Arial"/>
          <w:color w:val="000000" w:themeColor="text1"/>
        </w:rPr>
        <w:t xml:space="preserve"> For c=2, </w:t>
      </w:r>
      <w:proofErr w:type="spellStart"/>
      <w:r w:rsidRPr="00C02669">
        <w:rPr>
          <w:rFonts w:ascii="Tw Cen MT" w:hAnsi="Tw Cen MT" w:cs="Arial"/>
          <w:color w:val="000000" w:themeColor="text1"/>
        </w:rPr>
        <w:t>nextterm</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i+j</w:t>
      </w:r>
      <w:proofErr w:type="spellEnd"/>
      <w:r w:rsidRPr="00C02669">
        <w:rPr>
          <w:rFonts w:ascii="Tw Cen MT" w:hAnsi="Tw Cen MT" w:cs="Arial"/>
          <w:color w:val="000000" w:themeColor="text1"/>
        </w:rPr>
        <w:t>=1(to get next value we are adding previous  two numbers), and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initialized to “j” (i.e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=1),”j” initialized to “</w:t>
      </w:r>
      <w:proofErr w:type="spellStart"/>
      <w:r w:rsidRPr="00C02669">
        <w:rPr>
          <w:rFonts w:ascii="Tw Cen MT" w:hAnsi="Tw Cen MT" w:cs="Arial"/>
          <w:color w:val="000000" w:themeColor="text1"/>
        </w:rPr>
        <w:t>nextterm</w:t>
      </w:r>
      <w:proofErr w:type="spellEnd"/>
      <w:r w:rsidRPr="00C02669">
        <w:rPr>
          <w:rFonts w:ascii="Tw Cen MT" w:hAnsi="Tw Cen MT" w:cs="Arial"/>
          <w:color w:val="000000" w:themeColor="text1"/>
        </w:rPr>
        <w:t>” (i.e j=1), for c=3  </w:t>
      </w:r>
      <w:proofErr w:type="spellStart"/>
      <w:r w:rsidRPr="00C02669">
        <w:rPr>
          <w:rFonts w:ascii="Tw Cen MT" w:hAnsi="Tw Cen MT" w:cs="Arial"/>
          <w:color w:val="000000" w:themeColor="text1"/>
        </w:rPr>
        <w:t>nextterm</w:t>
      </w:r>
      <w:proofErr w:type="spellEnd"/>
      <w:r w:rsidRPr="00C02669">
        <w:rPr>
          <w:rFonts w:ascii="Tw Cen MT" w:hAnsi="Tw Cen MT" w:cs="Arial"/>
          <w:color w:val="000000" w:themeColor="text1"/>
        </w:rPr>
        <w:t xml:space="preserve"> =2, for c=4 </w:t>
      </w:r>
      <w:proofErr w:type="spellStart"/>
      <w:r w:rsidRPr="00C02669">
        <w:rPr>
          <w:rFonts w:ascii="Tw Cen MT" w:hAnsi="Tw Cen MT" w:cs="Arial"/>
          <w:color w:val="000000" w:themeColor="text1"/>
        </w:rPr>
        <w:t>nextterm</w:t>
      </w:r>
      <w:proofErr w:type="spellEnd"/>
      <w:r w:rsidRPr="00C02669">
        <w:rPr>
          <w:rFonts w:ascii="Tw Cen MT" w:hAnsi="Tw Cen MT" w:cs="Arial"/>
          <w:color w:val="000000" w:themeColor="text1"/>
        </w:rPr>
        <w:t>=5 .</w:t>
      </w:r>
    </w:p>
    <w:p w:rsidR="005E388E" w:rsidRDefault="005E388E" w:rsidP="005E388E">
      <w:pPr>
        <w:spacing w:after="0" w:line="240" w:lineRule="auto"/>
        <w:jc w:val="both"/>
        <w:rPr>
          <w:rFonts w:ascii="Tw Cen MT" w:eastAsia="Times New Roman" w:hAnsi="Tw Cen MT" w:cs="Arial"/>
          <w:b/>
          <w:bCs/>
          <w:color w:val="000000" w:themeColor="text1"/>
          <w:sz w:val="24"/>
          <w:szCs w:val="24"/>
        </w:rPr>
      </w:pPr>
    </w:p>
    <w:p w:rsidR="005E388E" w:rsidRPr="00946404"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Method – 1 using loop</w:t>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2840156" cy="3193576"/>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srcRect b="1057"/>
                    <a:stretch>
                      <a:fillRect/>
                    </a:stretch>
                  </pic:blipFill>
                  <pic:spPr bwMode="auto">
                    <a:xfrm>
                      <a:off x="0" y="0"/>
                      <a:ext cx="2840156" cy="3193576"/>
                    </a:xfrm>
                    <a:prstGeom prst="rect">
                      <a:avLst/>
                    </a:prstGeom>
                    <a:noFill/>
                    <a:ln w="9525">
                      <a:noFill/>
                      <a:miter lim="800000"/>
                      <a:headEnd/>
                      <a:tailEnd/>
                    </a:ln>
                  </pic:spPr>
                </pic:pic>
              </a:graphicData>
            </a:graphic>
          </wp:inline>
        </w:drawing>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tc>
        <w:tc>
          <w:tcPr>
            <w:tcW w:w="5468" w:type="dxa"/>
            <w:tcBorders>
              <w:top w:val="nil"/>
              <w:left w:val="nil"/>
              <w:bottom w:val="nil"/>
              <w:right w:val="nil"/>
            </w:tcBorders>
            <w:vAlign w:val="center"/>
            <w:hideMark/>
          </w:tcPr>
          <w:p w:rsidR="005E388E" w:rsidRPr="00C02669" w:rsidRDefault="005E388E"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terms</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Fibonacci series </w:t>
            </w:r>
            <w:r w:rsidRPr="00C02669">
              <w:rPr>
                <w:rStyle w:val="crayon-st"/>
                <w:rFonts w:ascii="Tw Cen MT" w:hAnsi="Tw Cen MT" w:cs="Arial"/>
                <w:color w:val="000000" w:themeColor="text1"/>
                <w:sz w:val="24"/>
                <w:szCs w:val="24"/>
                <w:bdr w:val="none" w:sz="0" w:space="0" w:color="auto" w:frame="1"/>
              </w:rPr>
              <w:t>is</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tc>
      </w:tr>
    </w:tbl>
    <w:p w:rsidR="005E388E" w:rsidRDefault="005E388E" w:rsidP="005E388E">
      <w:pPr>
        <w:spacing w:after="0" w:line="240" w:lineRule="auto"/>
        <w:jc w:val="both"/>
        <w:rPr>
          <w:rFonts w:ascii="Tw Cen MT" w:eastAsia="Times New Roman" w:hAnsi="Tw Cen MT" w:cs="Arial"/>
          <w:b/>
          <w:bCs/>
          <w:color w:val="000000" w:themeColor="text1"/>
          <w:sz w:val="24"/>
          <w:szCs w:val="24"/>
        </w:rPr>
      </w:pPr>
    </w:p>
    <w:p w:rsidR="005E388E" w:rsidRPr="00C02669" w:rsidRDefault="005E388E" w:rsidP="005E388E">
      <w:pPr>
        <w:spacing w:after="0" w:line="240" w:lineRule="auto"/>
        <w:jc w:val="both"/>
        <w:rPr>
          <w:rFonts w:ascii="Tw Cen MT"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2 </w:t>
      </w:r>
      <w:r w:rsidRPr="00C02669">
        <w:rPr>
          <w:rFonts w:ascii="Tw Cen MT" w:hAnsi="Tw Cen MT" w:cs="Arial"/>
          <w:b/>
          <w:bCs/>
          <w:color w:val="000000" w:themeColor="text1"/>
          <w:sz w:val="24"/>
          <w:szCs w:val="24"/>
          <w:bdr w:val="none" w:sz="0" w:space="0" w:color="auto" w:frame="1"/>
        </w:rPr>
        <w:t>Using While Loop</w:t>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Read the n value using Scanner object </w:t>
      </w:r>
      <w:proofErr w:type="spellStart"/>
      <w:proofErr w:type="gramStart"/>
      <w:r w:rsidRPr="00C02669">
        <w:rPr>
          <w:rFonts w:ascii="Tw Cen MT" w:hAnsi="Tw Cen MT" w:cs="Arial"/>
          <w:color w:val="000000" w:themeColor="text1"/>
        </w:rPr>
        <w:t>sc.nextInt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and store it in the variable n.</w:t>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t>
      </w:r>
      <w:proofErr w:type="gramStart"/>
      <w:r w:rsidRPr="00C02669">
        <w:rPr>
          <w:rFonts w:ascii="Tw Cen MT" w:hAnsi="Tw Cen MT" w:cs="Arial"/>
          <w:color w:val="000000" w:themeColor="text1"/>
        </w:rPr>
        <w:t>Here  first</w:t>
      </w:r>
      <w:proofErr w:type="gramEnd"/>
      <w:r w:rsidRPr="00C02669">
        <w:rPr>
          <w:rFonts w:ascii="Tw Cen MT" w:hAnsi="Tw Cen MT" w:cs="Arial"/>
          <w:color w:val="000000" w:themeColor="text1"/>
        </w:rPr>
        <w:t xml:space="preserve"> value=0,second value=1, while loop iterates until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&lt;n is false.</w:t>
      </w:r>
    </w:p>
    <w:p w:rsidR="005E388E"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xml:space="preserve"> For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=0 next=0, for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=1 next=1, for 1=2 next=</w:t>
      </w:r>
      <w:proofErr w:type="spellStart"/>
      <w:r w:rsidRPr="00C02669">
        <w:rPr>
          <w:rFonts w:ascii="Tw Cen MT" w:hAnsi="Tw Cen MT" w:cs="Arial"/>
          <w:color w:val="000000" w:themeColor="text1"/>
        </w:rPr>
        <w:t>first+second</w:t>
      </w:r>
      <w:proofErr w:type="spellEnd"/>
      <w:r w:rsidRPr="00C02669">
        <w:rPr>
          <w:rFonts w:ascii="Tw Cen MT" w:hAnsi="Tw Cen MT" w:cs="Arial"/>
          <w:color w:val="000000" w:themeColor="text1"/>
        </w:rPr>
        <w:t>, and first=</w:t>
      </w:r>
      <w:proofErr w:type="spellStart"/>
      <w:r w:rsidRPr="00C02669">
        <w:rPr>
          <w:rFonts w:ascii="Tw Cen MT" w:hAnsi="Tw Cen MT" w:cs="Arial"/>
          <w:color w:val="000000" w:themeColor="text1"/>
        </w:rPr>
        <w:t>second</w:t>
      </w:r>
      <w:proofErr w:type="gramStart"/>
      <w:r w:rsidRPr="00C02669">
        <w:rPr>
          <w:rFonts w:ascii="Tw Cen MT" w:hAnsi="Tw Cen MT" w:cs="Arial"/>
          <w:color w:val="000000" w:themeColor="text1"/>
        </w:rPr>
        <w:t>,second</w:t>
      </w:r>
      <w:proofErr w:type="spellEnd"/>
      <w:proofErr w:type="gramEnd"/>
      <w:r w:rsidRPr="00C02669">
        <w:rPr>
          <w:rFonts w:ascii="Tw Cen MT" w:hAnsi="Tw Cen MT" w:cs="Arial"/>
          <w:color w:val="000000" w:themeColor="text1"/>
        </w:rPr>
        <w:t>=next.</w:t>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lastRenderedPageBreak/>
        <w:drawing>
          <wp:inline distT="0" distB="0" distL="0" distR="0">
            <wp:extent cx="2976634" cy="3664684"/>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 cstate="print"/>
                    <a:srcRect/>
                    <a:stretch>
                      <a:fillRect/>
                    </a:stretch>
                  </pic:blipFill>
                  <pic:spPr bwMode="auto">
                    <a:xfrm>
                      <a:off x="0" y="0"/>
                      <a:ext cx="2976545" cy="3664574"/>
                    </a:xfrm>
                    <a:prstGeom prst="rect">
                      <a:avLst/>
                    </a:prstGeom>
                    <a:noFill/>
                    <a:ln w="9525">
                      <a:noFill/>
                      <a:miter lim="800000"/>
                      <a:headEnd/>
                      <a:tailEnd/>
                    </a:ln>
                  </pic:spPr>
                </pic:pic>
              </a:graphicData>
            </a:graphic>
          </wp:inline>
        </w:drawing>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tc>
        <w:tc>
          <w:tcPr>
            <w:tcW w:w="5468" w:type="dxa"/>
            <w:tcBorders>
              <w:top w:val="nil"/>
              <w:left w:val="nil"/>
              <w:bottom w:val="nil"/>
              <w:right w:val="nil"/>
            </w:tcBorders>
            <w:vAlign w:val="center"/>
            <w:hideMark/>
          </w:tcPr>
          <w:p w:rsidR="005E388E" w:rsidRPr="00C02669" w:rsidRDefault="005E388E"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terms</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Fibonacci series </w:t>
            </w:r>
            <w:r w:rsidRPr="00C02669">
              <w:rPr>
                <w:rStyle w:val="crayon-st"/>
                <w:rFonts w:ascii="Tw Cen MT" w:hAnsi="Tw Cen MT" w:cs="Arial"/>
                <w:color w:val="000000" w:themeColor="text1"/>
                <w:sz w:val="24"/>
                <w:szCs w:val="24"/>
                <w:bdr w:val="none" w:sz="0" w:space="0" w:color="auto" w:frame="1"/>
              </w:rPr>
              <w:t>is</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tc>
      </w:tr>
    </w:tbl>
    <w:p w:rsidR="005E388E" w:rsidRDefault="005E388E" w:rsidP="005E388E">
      <w:pPr>
        <w:spacing w:after="0" w:line="240" w:lineRule="auto"/>
        <w:jc w:val="both"/>
        <w:rPr>
          <w:rFonts w:ascii="Tw Cen MT" w:eastAsia="Times New Roman" w:hAnsi="Tw Cen MT" w:cs="Arial"/>
          <w:b/>
          <w:bCs/>
          <w:color w:val="000000" w:themeColor="text1"/>
          <w:sz w:val="24"/>
          <w:szCs w:val="24"/>
        </w:rPr>
      </w:pPr>
    </w:p>
    <w:p w:rsidR="005E388E" w:rsidRPr="00946404" w:rsidRDefault="005E388E" w:rsidP="005E388E">
      <w:pPr>
        <w:spacing w:after="0" w:line="240" w:lineRule="auto"/>
        <w:jc w:val="both"/>
        <w:rPr>
          <w:rFonts w:ascii="Tw Cen MT"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3 </w:t>
      </w:r>
      <w:r w:rsidRPr="00946404">
        <w:rPr>
          <w:rFonts w:ascii="Tw Cen MT" w:hAnsi="Tw Cen MT" w:cs="Arial"/>
          <w:b/>
          <w:bCs/>
          <w:color w:val="000000" w:themeColor="text1"/>
          <w:sz w:val="24"/>
          <w:szCs w:val="24"/>
          <w:bdr w:val="none" w:sz="0" w:space="0" w:color="auto" w:frame="1"/>
        </w:rPr>
        <w:t>Using Static Method</w:t>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We can call the static method using the class name.</w:t>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Call the series method which is static in the main method.</w:t>
      </w:r>
    </w:p>
    <w:p w:rsidR="005E388E"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The series method executes the code and prints the series.</w:t>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lastRenderedPageBreak/>
        <w:drawing>
          <wp:inline distT="0" distB="0" distL="0" distR="0">
            <wp:extent cx="2919276" cy="3848668"/>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cstate="print"/>
                    <a:srcRect/>
                    <a:stretch>
                      <a:fillRect/>
                    </a:stretch>
                  </pic:blipFill>
                  <pic:spPr bwMode="auto">
                    <a:xfrm>
                      <a:off x="0" y="0"/>
                      <a:ext cx="2919179" cy="3848540"/>
                    </a:xfrm>
                    <a:prstGeom prst="rect">
                      <a:avLst/>
                    </a:prstGeom>
                    <a:noFill/>
                    <a:ln w="9525">
                      <a:noFill/>
                      <a:miter lim="800000"/>
                      <a:headEnd/>
                      <a:tailEnd/>
                    </a:ln>
                  </pic:spPr>
                </pic:pic>
              </a:graphicData>
            </a:graphic>
          </wp:inline>
        </w:drawing>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tc>
        <w:tc>
          <w:tcPr>
            <w:tcW w:w="5468" w:type="dxa"/>
            <w:tcBorders>
              <w:top w:val="nil"/>
              <w:left w:val="nil"/>
              <w:bottom w:val="nil"/>
              <w:right w:val="nil"/>
            </w:tcBorders>
            <w:vAlign w:val="center"/>
            <w:hideMark/>
          </w:tcPr>
          <w:p w:rsidR="005E388E" w:rsidRPr="00C02669" w:rsidRDefault="005E388E"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terms</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Fibonacci series </w:t>
            </w:r>
            <w:r w:rsidRPr="00C02669">
              <w:rPr>
                <w:rStyle w:val="crayon-st"/>
                <w:rFonts w:ascii="Tw Cen MT" w:hAnsi="Tw Cen MT" w:cs="Arial"/>
                <w:color w:val="000000" w:themeColor="text1"/>
                <w:sz w:val="24"/>
                <w:szCs w:val="24"/>
                <w:bdr w:val="none" w:sz="0" w:space="0" w:color="auto" w:frame="1"/>
              </w:rPr>
              <w:t>is</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89</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144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233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377</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610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987</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1597</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2584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4181</w:t>
            </w:r>
          </w:p>
        </w:tc>
      </w:tr>
    </w:tbl>
    <w:p w:rsidR="005E388E" w:rsidRDefault="005E388E" w:rsidP="005E388E">
      <w:pPr>
        <w:spacing w:after="0" w:line="240" w:lineRule="auto"/>
        <w:jc w:val="both"/>
        <w:rPr>
          <w:rFonts w:ascii="Tw Cen MT" w:eastAsia="Times New Roman" w:hAnsi="Tw Cen MT" w:cs="Arial"/>
          <w:b/>
          <w:bCs/>
          <w:color w:val="000000" w:themeColor="text1"/>
          <w:sz w:val="24"/>
          <w:szCs w:val="24"/>
        </w:rPr>
      </w:pPr>
    </w:p>
    <w:p w:rsidR="005E388E" w:rsidRPr="00C02669" w:rsidRDefault="005E388E" w:rsidP="005E388E">
      <w:pPr>
        <w:spacing w:after="0" w:line="240" w:lineRule="auto"/>
        <w:jc w:val="both"/>
        <w:rPr>
          <w:rFonts w:ascii="Tw Cen MT" w:hAnsi="Tw Cen MT" w:cs="Arial"/>
          <w:color w:val="000000" w:themeColor="text1"/>
          <w:sz w:val="24"/>
          <w:szCs w:val="24"/>
        </w:rPr>
      </w:pPr>
      <w:r>
        <w:rPr>
          <w:rFonts w:ascii="Tw Cen MT" w:eastAsia="Times New Roman" w:hAnsi="Tw Cen MT" w:cs="Arial"/>
          <w:b/>
          <w:bCs/>
          <w:color w:val="000000" w:themeColor="text1"/>
          <w:sz w:val="24"/>
          <w:szCs w:val="24"/>
        </w:rPr>
        <w:t xml:space="preserve">Method – 4 </w:t>
      </w:r>
      <w:r w:rsidRPr="00C02669">
        <w:rPr>
          <w:rFonts w:ascii="Tw Cen MT" w:hAnsi="Tw Cen MT" w:cs="Arial"/>
          <w:b/>
          <w:bCs/>
          <w:color w:val="000000" w:themeColor="text1"/>
          <w:sz w:val="24"/>
          <w:szCs w:val="24"/>
          <w:bdr w:val="none" w:sz="0" w:space="0" w:color="auto" w:frame="1"/>
        </w:rPr>
        <w:t>Using Recursion</w:t>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In our program </w:t>
      </w:r>
      <w:proofErr w:type="gramStart"/>
      <w:r w:rsidRPr="00C02669">
        <w:rPr>
          <w:rFonts w:ascii="Tw Cen MT" w:hAnsi="Tw Cen MT" w:cs="Arial"/>
          <w:color w:val="000000" w:themeColor="text1"/>
        </w:rPr>
        <w:t>fib(</w:t>
      </w:r>
      <w:proofErr w:type="gramEnd"/>
      <w:r w:rsidRPr="00C02669">
        <w:rPr>
          <w:rFonts w:ascii="Tw Cen MT" w:hAnsi="Tw Cen MT" w:cs="Arial"/>
          <w:color w:val="000000" w:themeColor="text1"/>
        </w:rPr>
        <w:t xml:space="preserve">int n) method calls itself as fib(–n). Here </w:t>
      </w:r>
      <w:proofErr w:type="gramStart"/>
      <w:r w:rsidRPr="00C02669">
        <w:rPr>
          <w:rFonts w:ascii="Tw Cen MT" w:hAnsi="Tw Cen MT" w:cs="Arial"/>
          <w:color w:val="000000" w:themeColor="text1"/>
        </w:rPr>
        <w:t>fib(</w:t>
      </w:r>
      <w:proofErr w:type="gramEnd"/>
      <w:r w:rsidRPr="00C02669">
        <w:rPr>
          <w:rFonts w:ascii="Tw Cen MT" w:hAnsi="Tw Cen MT" w:cs="Arial"/>
          <w:color w:val="000000" w:themeColor="text1"/>
        </w:rPr>
        <w:t>int n) is the recursive function.</w:t>
      </w:r>
    </w:p>
    <w:p w:rsidR="005E388E"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After creating an  object to the class “Fibonacci”, call the method using  object as “f.fib(num)”, then fib(int n) will start the execution with n=5 and calls itself with n=n-1, then again method execution started, repeats until the condition “if(n&gt;0)” is false.</w:t>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lastRenderedPageBreak/>
        <w:drawing>
          <wp:inline distT="0" distB="0" distL="0" distR="0">
            <wp:extent cx="2913547" cy="4203510"/>
            <wp:effectExtent l="19050" t="0" r="1103"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cstate="print"/>
                    <a:srcRect/>
                    <a:stretch>
                      <a:fillRect/>
                    </a:stretch>
                  </pic:blipFill>
                  <pic:spPr bwMode="auto">
                    <a:xfrm>
                      <a:off x="0" y="0"/>
                      <a:ext cx="2913468" cy="4203396"/>
                    </a:xfrm>
                    <a:prstGeom prst="rect">
                      <a:avLst/>
                    </a:prstGeom>
                    <a:noFill/>
                    <a:ln w="9525">
                      <a:noFill/>
                      <a:miter lim="800000"/>
                      <a:headEnd/>
                      <a:tailEnd/>
                    </a:ln>
                  </pic:spPr>
                </pic:pic>
              </a:graphicData>
            </a:graphic>
          </wp:inline>
        </w:drawing>
      </w:r>
    </w:p>
    <w:p w:rsidR="005E388E" w:rsidRPr="00C02669" w:rsidRDefault="005E388E" w:rsidP="005E388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5E388E" w:rsidRPr="00C02669" w:rsidRDefault="005E388E"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tc>
        <w:tc>
          <w:tcPr>
            <w:tcW w:w="5468" w:type="dxa"/>
            <w:tcBorders>
              <w:top w:val="nil"/>
              <w:left w:val="nil"/>
              <w:bottom w:val="nil"/>
              <w:right w:val="nil"/>
            </w:tcBorders>
            <w:vAlign w:val="center"/>
            <w:hideMark/>
          </w:tcPr>
          <w:p w:rsidR="005E388E" w:rsidRPr="00C02669" w:rsidRDefault="005E388E"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terms</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Fibonacci series </w:t>
            </w:r>
            <w:r w:rsidRPr="00C02669">
              <w:rPr>
                <w:rStyle w:val="crayon-st"/>
                <w:rFonts w:ascii="Tw Cen MT" w:hAnsi="Tw Cen MT" w:cs="Arial"/>
                <w:color w:val="000000" w:themeColor="text1"/>
                <w:sz w:val="24"/>
                <w:szCs w:val="24"/>
                <w:bdr w:val="none" w:sz="0" w:space="0" w:color="auto" w:frame="1"/>
              </w:rPr>
              <w:t>is</w:t>
            </w:r>
          </w:p>
          <w:p w:rsidR="005E388E" w:rsidRPr="00C02669" w:rsidRDefault="005E388E"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tc>
      </w:tr>
    </w:tbl>
    <w:p w:rsidR="005E388E" w:rsidRDefault="005E388E" w:rsidP="005E388E">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49433E" w:rsidRPr="00C02669" w:rsidRDefault="0049433E" w:rsidP="0049433E">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Prime Number Java Program – 1 to 100 &amp; 1 to N</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 PRIME NUMBER</w:t>
      </w:r>
      <w:proofErr w:type="gramStart"/>
      <w:r w:rsidRPr="00C02669">
        <w:rPr>
          <w:rFonts w:ascii="Tw Cen MT" w:hAnsi="Tw Cen MT" w:cs="Arial"/>
          <w:color w:val="000000" w:themeColor="text1"/>
          <w:bdr w:val="none" w:sz="0" w:space="0" w:color="auto" w:frame="1"/>
        </w:rPr>
        <w:t> </w:t>
      </w:r>
      <w:r w:rsidRPr="00C02669">
        <w:rPr>
          <w:rFonts w:ascii="Tw Cen MT" w:hAnsi="Tw Cen MT" w:cs="Arial"/>
          <w:color w:val="000000" w:themeColor="text1"/>
        </w:rPr>
        <w:t> is</w:t>
      </w:r>
      <w:proofErr w:type="gramEnd"/>
      <w:r w:rsidRPr="00C02669">
        <w:rPr>
          <w:rFonts w:ascii="Tw Cen MT" w:hAnsi="Tw Cen MT" w:cs="Arial"/>
          <w:color w:val="000000" w:themeColor="text1"/>
        </w:rPr>
        <w:t xml:space="preserve"> any number that is divisible by 1 and itself only. Certain examples of prime numbers are 2, 3, 5, 7, 11 etc. However, 1 is neither a prime nor composite number.</w:t>
      </w:r>
    </w:p>
    <w:p w:rsidR="0049433E" w:rsidRPr="00C02669" w:rsidRDefault="0049433E" w:rsidP="0049433E">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Static Method</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A prime number is a number which has no positive divisors other than 1 and itself.</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We are finding the given number is prime or not using the static method </w:t>
      </w:r>
      <w:proofErr w:type="spellStart"/>
      <w:proofErr w:type="gramStart"/>
      <w:r w:rsidRPr="00C02669">
        <w:rPr>
          <w:rFonts w:ascii="Tw Cen MT" w:hAnsi="Tw Cen MT" w:cs="Arial"/>
          <w:color w:val="000000" w:themeColor="text1"/>
        </w:rPr>
        <w:t>primeCal</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int num). For loop iterates from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=0 to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=given number, if the remainder of number/</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=0 then increases the count by 1. After all the iterations, if count=2, then that number is a prime number.</w:t>
      </w:r>
    </w:p>
    <w:p w:rsidR="0049433E" w:rsidRDefault="0049433E" w:rsidP="0049433E">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2734977" cy="3527946"/>
            <wp:effectExtent l="19050" t="0" r="8223" b="0"/>
            <wp:docPr id="1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srcRect/>
                    <a:stretch>
                      <a:fillRect/>
                    </a:stretch>
                  </pic:blipFill>
                  <pic:spPr bwMode="auto">
                    <a:xfrm>
                      <a:off x="0" y="0"/>
                      <a:ext cx="2734963" cy="3527928"/>
                    </a:xfrm>
                    <a:prstGeom prst="rect">
                      <a:avLst/>
                    </a:prstGeom>
                    <a:noFill/>
                    <a:ln w="9525">
                      <a:noFill/>
                      <a:miter lim="800000"/>
                      <a:headEnd/>
                      <a:tailEnd/>
                    </a:ln>
                  </pic:spPr>
                </pic:pic>
              </a:graphicData>
            </a:graphic>
          </wp:inline>
        </w:drawing>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prime </w:t>
            </w:r>
            <w:r w:rsidRPr="00C02669">
              <w:rPr>
                <w:rStyle w:val="crayon-v"/>
                <w:rFonts w:ascii="Tw Cen MT" w:hAnsi="Tw Cen MT" w:cs="Arial"/>
                <w:color w:val="000000" w:themeColor="text1"/>
                <w:sz w:val="24"/>
                <w:szCs w:val="24"/>
                <w:bdr w:val="none" w:sz="0" w:space="0" w:color="auto" w:frame="1"/>
              </w:rPr>
              <w:t>number</w:t>
            </w:r>
          </w:p>
        </w:tc>
      </w:tr>
    </w:tbl>
    <w:p w:rsidR="0049433E" w:rsidRPr="00C02669" w:rsidRDefault="0049433E" w:rsidP="0049433E">
      <w:pPr>
        <w:pStyle w:val="Heading3"/>
        <w:spacing w:before="0" w:line="240" w:lineRule="atLeast"/>
        <w:jc w:val="both"/>
        <w:rPr>
          <w:rFonts w:ascii="Tw Cen MT" w:hAnsi="Tw Cen MT" w:cs="Arial"/>
          <w:b w:val="0"/>
          <w:bCs w:val="0"/>
          <w:color w:val="000000" w:themeColor="text1"/>
          <w:sz w:val="24"/>
          <w:szCs w:val="24"/>
        </w:rPr>
      </w:pPr>
      <w:r w:rsidRPr="00C02669">
        <w:rPr>
          <w:rStyle w:val="Strong"/>
          <w:rFonts w:ascii="Tw Cen MT" w:hAnsi="Tw Cen MT" w:cs="Arial"/>
          <w:color w:val="000000" w:themeColor="text1"/>
          <w:sz w:val="24"/>
          <w:szCs w:val="24"/>
          <w:bdr w:val="none" w:sz="0" w:space="0" w:color="auto" w:frame="1"/>
        </w:rPr>
        <w:t xml:space="preserve">Find Prime Numbers </w:t>
      </w:r>
      <w:proofErr w:type="gramStart"/>
      <w:r w:rsidRPr="00C02669">
        <w:rPr>
          <w:rStyle w:val="Strong"/>
          <w:rFonts w:ascii="Tw Cen MT" w:hAnsi="Tw Cen MT" w:cs="Arial"/>
          <w:color w:val="000000" w:themeColor="text1"/>
          <w:sz w:val="24"/>
          <w:szCs w:val="24"/>
          <w:bdr w:val="none" w:sz="0" w:space="0" w:color="auto" w:frame="1"/>
        </w:rPr>
        <w:t>Between</w:t>
      </w:r>
      <w:proofErr w:type="gramEnd"/>
      <w:r w:rsidRPr="00C02669">
        <w:rPr>
          <w:rStyle w:val="Strong"/>
          <w:rFonts w:ascii="Tw Cen MT" w:hAnsi="Tw Cen MT" w:cs="Arial"/>
          <w:color w:val="000000" w:themeColor="text1"/>
          <w:sz w:val="24"/>
          <w:szCs w:val="24"/>
          <w:bdr w:val="none" w:sz="0" w:space="0" w:color="auto" w:frame="1"/>
        </w:rPr>
        <w:t xml:space="preserve"> 1 to n</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We are finding the prime numbers within the limit.</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Read the “n” value using scanner </w:t>
      </w:r>
      <w:proofErr w:type="gramStart"/>
      <w:r w:rsidRPr="00C02669">
        <w:rPr>
          <w:rFonts w:ascii="Tw Cen MT" w:hAnsi="Tw Cen MT" w:cs="Arial"/>
          <w:color w:val="000000" w:themeColor="text1"/>
        </w:rPr>
        <w:t>object  </w:t>
      </w:r>
      <w:proofErr w:type="spellStart"/>
      <w:r w:rsidRPr="00C02669">
        <w:rPr>
          <w:rFonts w:ascii="Tw Cen MT" w:hAnsi="Tw Cen MT" w:cs="Arial"/>
          <w:color w:val="000000" w:themeColor="text1"/>
        </w:rPr>
        <w:t>sc.nextInt</w:t>
      </w:r>
      <w:proofErr w:type="spellEnd"/>
      <w:proofErr w:type="gramEnd"/>
      <w:r w:rsidRPr="00C02669">
        <w:rPr>
          <w:rFonts w:ascii="Tw Cen MT" w:hAnsi="Tw Cen MT" w:cs="Arial"/>
          <w:color w:val="000000" w:themeColor="text1"/>
        </w:rPr>
        <w:t>()and store it in the variable n.</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The for</w:t>
      </w:r>
      <w:proofErr w:type="gramEnd"/>
      <w:r w:rsidRPr="00C02669">
        <w:rPr>
          <w:rFonts w:ascii="Tw Cen MT" w:hAnsi="Tw Cen MT" w:cs="Arial"/>
          <w:color w:val="000000" w:themeColor="text1"/>
        </w:rPr>
        <w:t xml:space="preserve"> loop iterates from j=2 to j=given number. </w:t>
      </w:r>
      <w:proofErr w:type="gramStart"/>
      <w:r w:rsidRPr="00C02669">
        <w:rPr>
          <w:rFonts w:ascii="Tw Cen MT" w:hAnsi="Tw Cen MT" w:cs="Arial"/>
          <w:color w:val="000000" w:themeColor="text1"/>
        </w:rPr>
        <w:t>then</w:t>
      </w:r>
      <w:proofErr w:type="gramEnd"/>
      <w:r w:rsidRPr="00C02669">
        <w:rPr>
          <w:rFonts w:ascii="Tw Cen MT" w:hAnsi="Tw Cen MT" w:cs="Arial"/>
          <w:color w:val="000000" w:themeColor="text1"/>
        </w:rPr>
        <w:t xml:space="preserve"> count assigned to 0, the inner loop finds the divisors of each j value, count value represents </w:t>
      </w:r>
      <w:proofErr w:type="spellStart"/>
      <w:r w:rsidRPr="00C02669">
        <w:rPr>
          <w:rFonts w:ascii="Tw Cen MT" w:hAnsi="Tw Cen MT" w:cs="Arial"/>
          <w:color w:val="000000" w:themeColor="text1"/>
        </w:rPr>
        <w:t>no.of</w:t>
      </w:r>
      <w:proofErr w:type="spellEnd"/>
      <w:r w:rsidRPr="00C02669">
        <w:rPr>
          <w:rFonts w:ascii="Tw Cen MT" w:hAnsi="Tw Cen MT" w:cs="Arial"/>
          <w:color w:val="000000" w:themeColor="text1"/>
        </w:rPr>
        <w:t xml:space="preserve"> divisors. If count=2, then that number is a prime number.</w:t>
      </w:r>
    </w:p>
    <w:p w:rsidR="0049433E" w:rsidRDefault="0049433E" w:rsidP="0049433E">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883753" cy="3555242"/>
            <wp:effectExtent l="19050" t="0" r="2447"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srcRect/>
                    <a:stretch>
                      <a:fillRect/>
                    </a:stretch>
                  </pic:blipFill>
                  <pic:spPr bwMode="auto">
                    <a:xfrm>
                      <a:off x="0" y="0"/>
                      <a:ext cx="3883836" cy="3555318"/>
                    </a:xfrm>
                    <a:prstGeom prst="rect">
                      <a:avLst/>
                    </a:prstGeom>
                    <a:noFill/>
                    <a:ln w="9525">
                      <a:noFill/>
                      <a:miter lim="800000"/>
                      <a:headEnd/>
                      <a:tailEnd/>
                    </a:ln>
                  </pic:spPr>
                </pic:pic>
              </a:graphicData>
            </a:graphic>
          </wp:inline>
        </w:drawing>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Output:</w:t>
      </w:r>
    </w:p>
    <w:tbl>
      <w:tblPr>
        <w:tblW w:w="0" w:type="auto"/>
        <w:tblCellSpacing w:w="15" w:type="dxa"/>
        <w:tblCellMar>
          <w:top w:w="15" w:type="dxa"/>
          <w:left w:w="15" w:type="dxa"/>
          <w:bottom w:w="15" w:type="dxa"/>
          <w:right w:w="15" w:type="dxa"/>
        </w:tblCellMar>
        <w:tblLook w:val="04A0"/>
      </w:tblPr>
      <w:tblGrid>
        <w:gridCol w:w="208"/>
        <w:gridCol w:w="7645"/>
        <w:gridCol w:w="1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tc>
        <w:tc>
          <w:tcPr>
            <w:tcW w:w="5566" w:type="dxa"/>
            <w:gridSpan w:val="2"/>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value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Prime numbers </w:t>
            </w:r>
            <w:r w:rsidRPr="00C02669">
              <w:rPr>
                <w:rStyle w:val="crayon-i"/>
                <w:rFonts w:ascii="Tw Cen MT" w:hAnsi="Tw Cen MT" w:cs="Arial"/>
                <w:color w:val="000000" w:themeColor="text1"/>
                <w:sz w:val="24"/>
                <w:szCs w:val="24"/>
                <w:bdr w:val="none" w:sz="0" w:space="0" w:color="auto" w:frame="1"/>
              </w:rPr>
              <w:t>between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to</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are</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61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67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71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73</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83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89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97</w:t>
            </w:r>
          </w:p>
        </w:tc>
      </w:tr>
      <w:tr w:rsidR="0049433E" w:rsidRPr="00C02669" w:rsidTr="003E14B4">
        <w:trPr>
          <w:gridAfter w:val="1"/>
          <w:wAfter w:w="53" w:type="dxa"/>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value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Prime numbers </w:t>
            </w:r>
            <w:r w:rsidRPr="00C02669">
              <w:rPr>
                <w:rStyle w:val="crayon-i"/>
                <w:rFonts w:ascii="Tw Cen MT" w:hAnsi="Tw Cen MT" w:cs="Arial"/>
                <w:color w:val="000000" w:themeColor="text1"/>
                <w:sz w:val="24"/>
                <w:szCs w:val="24"/>
                <w:bdr w:val="none" w:sz="0" w:space="0" w:color="auto" w:frame="1"/>
              </w:rPr>
              <w:t>between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to</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are</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23</w:t>
            </w:r>
          </w:p>
        </w:tc>
      </w:tr>
    </w:tbl>
    <w:p w:rsidR="0049433E" w:rsidRPr="00C02669" w:rsidRDefault="0049433E" w:rsidP="0049433E">
      <w:pPr>
        <w:spacing w:after="0"/>
        <w:jc w:val="both"/>
        <w:rPr>
          <w:rFonts w:ascii="Tw Cen MT" w:hAnsi="Tw Cen MT" w:cs="Arial"/>
          <w:vanish/>
          <w:color w:val="000000" w:themeColor="text1"/>
          <w:sz w:val="24"/>
          <w:szCs w:val="24"/>
        </w:rPr>
      </w:pP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value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50</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Prime numbers </w:t>
            </w:r>
            <w:r w:rsidRPr="00C02669">
              <w:rPr>
                <w:rStyle w:val="crayon-i"/>
                <w:rFonts w:ascii="Tw Cen MT" w:hAnsi="Tw Cen MT" w:cs="Arial"/>
                <w:color w:val="000000" w:themeColor="text1"/>
                <w:sz w:val="24"/>
                <w:szCs w:val="24"/>
                <w:bdr w:val="none" w:sz="0" w:space="0" w:color="auto" w:frame="1"/>
              </w:rPr>
              <w:t>between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to</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are</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47</w:t>
            </w:r>
          </w:p>
        </w:tc>
      </w:tr>
    </w:tbl>
    <w:p w:rsidR="005E388E" w:rsidRDefault="005E388E" w:rsidP="0049433E">
      <w:pPr>
        <w:pStyle w:val="Heading4"/>
        <w:spacing w:before="0" w:line="240" w:lineRule="atLeast"/>
        <w:jc w:val="both"/>
        <w:rPr>
          <w:rFonts w:ascii="Tw Cen MT" w:hAnsi="Tw Cen MT" w:cs="Arial"/>
          <w:i w:val="0"/>
          <w:color w:val="000000" w:themeColor="text1"/>
          <w:sz w:val="24"/>
          <w:szCs w:val="24"/>
          <w:bdr w:val="none" w:sz="0" w:space="0" w:color="auto" w:frame="1"/>
        </w:rPr>
      </w:pPr>
    </w:p>
    <w:p w:rsidR="0049433E" w:rsidRPr="00C02669" w:rsidRDefault="0049433E" w:rsidP="0049433E">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i w:val="0"/>
          <w:color w:val="000000" w:themeColor="text1"/>
          <w:sz w:val="24"/>
          <w:szCs w:val="24"/>
          <w:bdr w:val="none" w:sz="0" w:space="0" w:color="auto" w:frame="1"/>
        </w:rPr>
        <w:t>Prime Number Java Program – Using While Loop</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In this program, the while loop is present in the constructor. If we instantiate the class then automatically constructor will be executed.</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Read the “n” value using scanner class object </w:t>
      </w:r>
      <w:proofErr w:type="spellStart"/>
      <w:proofErr w:type="gramStart"/>
      <w:r w:rsidRPr="00C02669">
        <w:rPr>
          <w:rFonts w:ascii="Tw Cen MT" w:hAnsi="Tw Cen MT" w:cs="Arial"/>
          <w:color w:val="000000" w:themeColor="text1"/>
        </w:rPr>
        <w:t>sc.nextInt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FindPrime</w:t>
      </w:r>
      <w:proofErr w:type="spellEnd"/>
      <w:r w:rsidRPr="00C02669">
        <w:rPr>
          <w:rFonts w:ascii="Tw Cen MT" w:hAnsi="Tw Cen MT" w:cs="Arial"/>
          <w:color w:val="000000" w:themeColor="text1"/>
        </w:rPr>
        <w:t xml:space="preserve"> class is initiated in the class Prime as new </w:t>
      </w:r>
      <w:proofErr w:type="spellStart"/>
      <w:proofErr w:type="gramStart"/>
      <w:r w:rsidRPr="00C02669">
        <w:rPr>
          <w:rFonts w:ascii="Tw Cen MT" w:hAnsi="Tw Cen MT" w:cs="Arial"/>
          <w:color w:val="000000" w:themeColor="text1"/>
        </w:rPr>
        <w:t>FindPrime</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n); then the constructor of </w:t>
      </w:r>
      <w:proofErr w:type="spellStart"/>
      <w:r w:rsidRPr="00C02669">
        <w:rPr>
          <w:rFonts w:ascii="Tw Cen MT" w:hAnsi="Tw Cen MT" w:cs="Arial"/>
          <w:color w:val="000000" w:themeColor="text1"/>
        </w:rPr>
        <w:t>FindPrime</w:t>
      </w:r>
      <w:proofErr w:type="spellEnd"/>
      <w:r w:rsidRPr="00C02669">
        <w:rPr>
          <w:rFonts w:ascii="Tw Cen MT" w:hAnsi="Tw Cen MT" w:cs="Arial"/>
          <w:color w:val="000000" w:themeColor="text1"/>
        </w:rPr>
        <w:t xml:space="preserve"> will be executed.</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The while loop iterates until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&lt;=num is false. The remainder of number/</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=0 then count will be increased by 1,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value increased by 1. If count=2, then print “number is a prime number”.</w:t>
      </w:r>
    </w:p>
    <w:p w:rsidR="0049433E" w:rsidRDefault="0049433E" w:rsidP="0049433E">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536192" cy="4378768"/>
            <wp:effectExtent l="19050" t="0" r="7108" b="0"/>
            <wp:docPr id="1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srcRect/>
                    <a:stretch>
                      <a:fillRect/>
                    </a:stretch>
                  </pic:blipFill>
                  <pic:spPr bwMode="auto">
                    <a:xfrm>
                      <a:off x="0" y="0"/>
                      <a:ext cx="3536231" cy="4378816"/>
                    </a:xfrm>
                    <a:prstGeom prst="rect">
                      <a:avLst/>
                    </a:prstGeom>
                    <a:noFill/>
                    <a:ln w="9525">
                      <a:noFill/>
                      <a:miter lim="800000"/>
                      <a:headEnd/>
                      <a:tailEnd/>
                    </a:ln>
                  </pic:spPr>
                </pic:pic>
              </a:graphicData>
            </a:graphic>
          </wp:inline>
        </w:drawing>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97</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97</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prime </w:t>
            </w:r>
            <w:r w:rsidRPr="00C02669">
              <w:rPr>
                <w:rStyle w:val="crayon-v"/>
                <w:rFonts w:ascii="Tw Cen MT" w:hAnsi="Tw Cen MT" w:cs="Arial"/>
                <w:color w:val="000000" w:themeColor="text1"/>
                <w:sz w:val="24"/>
                <w:szCs w:val="24"/>
                <w:bdr w:val="none" w:sz="0" w:space="0" w:color="auto" w:frame="1"/>
              </w:rPr>
              <w:t>number</w:t>
            </w:r>
          </w:p>
        </w:tc>
      </w:tr>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93</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prime </w:t>
            </w:r>
            <w:r w:rsidRPr="00C02669">
              <w:rPr>
                <w:rStyle w:val="crayon-v"/>
                <w:rFonts w:ascii="Tw Cen MT" w:hAnsi="Tw Cen MT" w:cs="Arial"/>
                <w:color w:val="000000" w:themeColor="text1"/>
                <w:sz w:val="24"/>
                <w:szCs w:val="24"/>
                <w:bdr w:val="none" w:sz="0" w:space="0" w:color="auto" w:frame="1"/>
              </w:rPr>
              <w:t>number</w:t>
            </w:r>
          </w:p>
        </w:tc>
      </w:tr>
    </w:tbl>
    <w:p w:rsidR="005E388E" w:rsidRDefault="005E388E" w:rsidP="0049433E">
      <w:pPr>
        <w:pStyle w:val="Heading5"/>
        <w:spacing w:before="0" w:line="240" w:lineRule="atLeast"/>
        <w:jc w:val="both"/>
        <w:rPr>
          <w:rFonts w:ascii="Tw Cen MT" w:hAnsi="Tw Cen MT" w:cs="Arial"/>
          <w:b/>
          <w:color w:val="000000" w:themeColor="text1"/>
          <w:sz w:val="24"/>
          <w:szCs w:val="24"/>
          <w:bdr w:val="none" w:sz="0" w:space="0" w:color="auto" w:frame="1"/>
        </w:rPr>
      </w:pPr>
    </w:p>
    <w:p w:rsidR="0049433E" w:rsidRPr="005E388E" w:rsidRDefault="0049433E" w:rsidP="0049433E">
      <w:pPr>
        <w:pStyle w:val="Heading5"/>
        <w:spacing w:before="0" w:line="240" w:lineRule="atLeast"/>
        <w:jc w:val="both"/>
        <w:rPr>
          <w:rFonts w:ascii="Tw Cen MT" w:hAnsi="Tw Cen MT" w:cs="Arial"/>
          <w:b/>
          <w:color w:val="000000" w:themeColor="text1"/>
          <w:sz w:val="24"/>
          <w:szCs w:val="24"/>
        </w:rPr>
      </w:pPr>
      <w:r w:rsidRPr="005E388E">
        <w:rPr>
          <w:rFonts w:ascii="Tw Cen MT" w:hAnsi="Tw Cen MT" w:cs="Arial"/>
          <w:b/>
          <w:color w:val="000000" w:themeColor="text1"/>
          <w:sz w:val="24"/>
          <w:szCs w:val="24"/>
          <w:bdr w:val="none" w:sz="0" w:space="0" w:color="auto" w:frame="1"/>
        </w:rPr>
        <w:t>Using For Loop </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To </w:t>
      </w:r>
      <w:proofErr w:type="gramStart"/>
      <w:r w:rsidRPr="00C02669">
        <w:rPr>
          <w:rFonts w:ascii="Tw Cen MT" w:hAnsi="Tw Cen MT" w:cs="Arial"/>
          <w:color w:val="000000" w:themeColor="text1"/>
        </w:rPr>
        <w:t>find  divisors</w:t>
      </w:r>
      <w:proofErr w:type="gramEnd"/>
      <w:r w:rsidRPr="00C02669">
        <w:rPr>
          <w:rFonts w:ascii="Tw Cen MT" w:hAnsi="Tw Cen MT" w:cs="Arial"/>
          <w:color w:val="000000" w:themeColor="text1"/>
        </w:rPr>
        <w:t xml:space="preserve"> of the  given number</w:t>
      </w:r>
    </w:p>
    <w:p w:rsidR="0049433E" w:rsidRPr="00C02669" w:rsidRDefault="0049433E" w:rsidP="0049433E">
      <w:pPr>
        <w:numPr>
          <w:ilvl w:val="0"/>
          <w:numId w:val="5"/>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for</w:t>
      </w:r>
      <w:proofErr w:type="gramEnd"/>
      <w:r w:rsidRPr="00C02669">
        <w:rPr>
          <w:rFonts w:ascii="Tw Cen MT" w:hAnsi="Tw Cen MT" w:cs="Arial"/>
          <w:color w:val="000000" w:themeColor="text1"/>
          <w:sz w:val="24"/>
          <w:szCs w:val="24"/>
        </w:rPr>
        <w:t xml:space="preserve"> loop iterates from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=1 to n.</w:t>
      </w:r>
    </w:p>
    <w:p w:rsidR="0049433E" w:rsidRPr="00C02669" w:rsidRDefault="0049433E" w:rsidP="0049433E">
      <w:pPr>
        <w:numPr>
          <w:ilvl w:val="0"/>
          <w:numId w:val="5"/>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If remainder of </w:t>
      </w:r>
      <w:proofErr w:type="spellStart"/>
      <w:r w:rsidRPr="00C02669">
        <w:rPr>
          <w:rFonts w:ascii="Tw Cen MT" w:hAnsi="Tw Cen MT" w:cs="Arial"/>
          <w:color w:val="000000" w:themeColor="text1"/>
          <w:sz w:val="24"/>
          <w:szCs w:val="24"/>
        </w:rPr>
        <w:t>n</w:t>
      </w:r>
      <w:proofErr w:type="gramStart"/>
      <w:r w:rsidRPr="00C02669">
        <w:rPr>
          <w:rFonts w:ascii="Tw Cen MT" w:hAnsi="Tw Cen MT" w:cs="Arial"/>
          <w:color w:val="000000" w:themeColor="text1"/>
          <w:sz w:val="24"/>
          <w:szCs w:val="24"/>
        </w:rPr>
        <w:t>,i</w:t>
      </w:r>
      <w:proofErr w:type="spellEnd"/>
      <w:proofErr w:type="gramEnd"/>
      <w:r w:rsidRPr="00C02669">
        <w:rPr>
          <w:rFonts w:ascii="Tw Cen MT" w:hAnsi="Tw Cen MT" w:cs="Arial"/>
          <w:color w:val="000000" w:themeColor="text1"/>
          <w:sz w:val="24"/>
          <w:szCs w:val="24"/>
        </w:rPr>
        <w:t xml:space="preserve"> is 0 then count value increased by 1. Count </w:t>
      </w:r>
      <w:proofErr w:type="gramStart"/>
      <w:r w:rsidRPr="00C02669">
        <w:rPr>
          <w:rFonts w:ascii="Tw Cen MT" w:hAnsi="Tw Cen MT" w:cs="Arial"/>
          <w:color w:val="000000" w:themeColor="text1"/>
          <w:sz w:val="24"/>
          <w:szCs w:val="24"/>
        </w:rPr>
        <w:t>represents  total</w:t>
      </w:r>
      <w:proofErr w:type="gramEnd"/>
      <w:r w:rsidRPr="00C02669">
        <w:rPr>
          <w:rFonts w:ascii="Tw Cen MT" w:hAnsi="Tw Cen MT" w:cs="Arial"/>
          <w:color w:val="000000" w:themeColor="text1"/>
          <w:sz w:val="24"/>
          <w:szCs w:val="24"/>
        </w:rPr>
        <w:t xml:space="preserve"> no of divisors.</w:t>
      </w:r>
    </w:p>
    <w:p w:rsidR="0049433E" w:rsidRPr="00C02669" w:rsidRDefault="0049433E" w:rsidP="0049433E">
      <w:pPr>
        <w:numPr>
          <w:ilvl w:val="0"/>
          <w:numId w:val="5"/>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if</w:t>
      </w:r>
      <w:proofErr w:type="gramEnd"/>
      <w:r w:rsidRPr="00C02669">
        <w:rPr>
          <w:rFonts w:ascii="Tw Cen MT" w:hAnsi="Tw Cen MT" w:cs="Arial"/>
          <w:color w:val="000000" w:themeColor="text1"/>
          <w:sz w:val="24"/>
          <w:szCs w:val="24"/>
        </w:rPr>
        <w:t xml:space="preserve"> count=2 then the given number is prime.</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Example n=53,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=1, 53%1=0,count=1: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=2,53%2=1!=0, count=1:i=3, 53%3=2!=0: repeat until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=53 ,53%53=0,count=2. Count=2 so 53 is prime number.</w:t>
      </w:r>
    </w:p>
    <w:p w:rsidR="0049433E" w:rsidRDefault="0049433E" w:rsidP="0049433E">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232723" cy="3623481"/>
            <wp:effectExtent l="19050" t="0" r="5777" b="0"/>
            <wp:docPr id="1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srcRect/>
                    <a:stretch>
                      <a:fillRect/>
                    </a:stretch>
                  </pic:blipFill>
                  <pic:spPr bwMode="auto">
                    <a:xfrm>
                      <a:off x="0" y="0"/>
                      <a:ext cx="3232749" cy="3623510"/>
                    </a:xfrm>
                    <a:prstGeom prst="rect">
                      <a:avLst/>
                    </a:prstGeom>
                    <a:noFill/>
                    <a:ln w="9525">
                      <a:noFill/>
                      <a:miter lim="800000"/>
                      <a:headEnd/>
                      <a:tailEnd/>
                    </a:ln>
                  </pic:spPr>
                </pic:pic>
              </a:graphicData>
            </a:graphic>
          </wp:inline>
        </w:drawing>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57</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prime </w:t>
            </w:r>
            <w:r w:rsidRPr="00C02669">
              <w:rPr>
                <w:rStyle w:val="crayon-v"/>
                <w:rFonts w:ascii="Tw Cen MT" w:hAnsi="Tw Cen MT" w:cs="Arial"/>
                <w:color w:val="000000" w:themeColor="text1"/>
                <w:sz w:val="24"/>
                <w:szCs w:val="24"/>
                <w:bdr w:val="none" w:sz="0" w:space="0" w:color="auto" w:frame="1"/>
              </w:rPr>
              <w:t>number</w:t>
            </w:r>
          </w:p>
        </w:tc>
      </w:tr>
    </w:tbl>
    <w:p w:rsidR="0049433E" w:rsidRPr="00C02669" w:rsidRDefault="0049433E" w:rsidP="0049433E">
      <w:pPr>
        <w:pStyle w:val="Heading6"/>
        <w:spacing w:before="0" w:line="240" w:lineRule="atLeast"/>
        <w:jc w:val="both"/>
        <w:rPr>
          <w:rFonts w:ascii="Tw Cen MT" w:hAnsi="Tw Cen MT" w:cs="Arial"/>
          <w:b/>
          <w:bCs/>
          <w:color w:val="000000" w:themeColor="text1"/>
          <w:sz w:val="24"/>
          <w:szCs w:val="24"/>
        </w:rPr>
      </w:pPr>
      <w:r w:rsidRPr="00C02669">
        <w:rPr>
          <w:rFonts w:ascii="Tw Cen MT" w:hAnsi="Tw Cen MT" w:cs="Arial"/>
          <w:color w:val="000000" w:themeColor="text1"/>
          <w:sz w:val="24"/>
          <w:szCs w:val="24"/>
          <w:bdr w:val="none" w:sz="0" w:space="0" w:color="auto" w:frame="1"/>
        </w:rPr>
        <w:t>Using Recursion</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Read the entered number n.</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The object for Prime class will be created in the main method. Call the method </w:t>
      </w:r>
      <w:proofErr w:type="spellStart"/>
      <w:proofErr w:type="gramStart"/>
      <w:r w:rsidRPr="00C02669">
        <w:rPr>
          <w:rFonts w:ascii="Tw Cen MT" w:hAnsi="Tw Cen MT" w:cs="Arial"/>
          <w:color w:val="000000" w:themeColor="text1"/>
        </w:rPr>
        <w:t>primeOrNot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n) using the object as  </w:t>
      </w:r>
      <w:proofErr w:type="spellStart"/>
      <w:r w:rsidRPr="00C02669">
        <w:rPr>
          <w:rFonts w:ascii="Tw Cen MT" w:hAnsi="Tw Cen MT" w:cs="Arial"/>
          <w:color w:val="000000" w:themeColor="text1"/>
        </w:rPr>
        <w:t>p.primeOrNot</w:t>
      </w:r>
      <w:proofErr w:type="spellEnd"/>
      <w:r w:rsidRPr="00C02669">
        <w:rPr>
          <w:rFonts w:ascii="Tw Cen MT" w:hAnsi="Tw Cen MT" w:cs="Arial"/>
          <w:color w:val="000000" w:themeColor="text1"/>
        </w:rPr>
        <w:t>(n);</w:t>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The method </w:t>
      </w:r>
      <w:proofErr w:type="spellStart"/>
      <w:proofErr w:type="gramStart"/>
      <w:r w:rsidRPr="00C02669">
        <w:rPr>
          <w:rFonts w:ascii="Tw Cen MT" w:hAnsi="Tw Cen MT" w:cs="Arial"/>
          <w:color w:val="000000" w:themeColor="text1"/>
        </w:rPr>
        <w:t>primeOrNot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int num) will be executed and calls itself as </w:t>
      </w:r>
      <w:proofErr w:type="spellStart"/>
      <w:r w:rsidRPr="00C02669">
        <w:rPr>
          <w:rFonts w:ascii="Tw Cen MT" w:hAnsi="Tw Cen MT" w:cs="Arial"/>
          <w:color w:val="000000" w:themeColor="text1"/>
        </w:rPr>
        <w:t>primeOrNot</w:t>
      </w:r>
      <w:proofErr w:type="spellEnd"/>
      <w:r w:rsidRPr="00C02669">
        <w:rPr>
          <w:rFonts w:ascii="Tw Cen MT" w:hAnsi="Tw Cen MT" w:cs="Arial"/>
          <w:color w:val="000000" w:themeColor="text1"/>
        </w:rPr>
        <w:t>(num); until the condition if(</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&lt;=num) is false. If the condition is false then this method returns the count and assigned to the variable c. </w:t>
      </w:r>
      <w:proofErr w:type="gramStart"/>
      <w:r w:rsidRPr="00C02669">
        <w:rPr>
          <w:rFonts w:ascii="Tw Cen MT" w:hAnsi="Tw Cen MT" w:cs="Arial"/>
          <w:color w:val="000000" w:themeColor="text1"/>
        </w:rPr>
        <w:t>If  count</w:t>
      </w:r>
      <w:proofErr w:type="gramEnd"/>
      <w:r w:rsidRPr="00C02669">
        <w:rPr>
          <w:rFonts w:ascii="Tw Cen MT" w:hAnsi="Tw Cen MT" w:cs="Arial"/>
          <w:color w:val="000000" w:themeColor="text1"/>
        </w:rPr>
        <w:t>=2, then print “prime number” otherwise print “not a prime number”.</w:t>
      </w:r>
    </w:p>
    <w:p w:rsidR="0049433E" w:rsidRDefault="0049433E" w:rsidP="0049433E">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017779" cy="4333164"/>
            <wp:effectExtent l="19050" t="0" r="0" b="0"/>
            <wp:docPr id="1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3018384" cy="4334032"/>
                    </a:xfrm>
                    <a:prstGeom prst="rect">
                      <a:avLst/>
                    </a:prstGeom>
                    <a:noFill/>
                    <a:ln w="9525">
                      <a:noFill/>
                      <a:miter lim="800000"/>
                      <a:headEnd/>
                      <a:tailEnd/>
                    </a:ln>
                  </pic:spPr>
                </pic:pic>
              </a:graphicData>
            </a:graphic>
          </wp:inline>
        </w:drawing>
      </w:r>
    </w:p>
    <w:p w:rsidR="0049433E" w:rsidRPr="00C02669" w:rsidRDefault="0049433E" w:rsidP="0049433E">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49433E" w:rsidRPr="00C02669" w:rsidRDefault="0049433E" w:rsidP="0049433E">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9433E" w:rsidRPr="00C02669" w:rsidTr="003E14B4">
        <w:trPr>
          <w:tblCellSpacing w:w="15" w:type="dxa"/>
        </w:trPr>
        <w:tc>
          <w:tcPr>
            <w:tcW w:w="0" w:type="auto"/>
            <w:tcBorders>
              <w:top w:val="nil"/>
              <w:left w:val="nil"/>
              <w:bottom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9433E" w:rsidRPr="00C02669" w:rsidRDefault="0049433E"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9433E" w:rsidRPr="00C02669" w:rsidRDefault="0049433E"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p>
          <w:p w:rsidR="0049433E" w:rsidRPr="00C02669" w:rsidRDefault="0049433E" w:rsidP="003E14B4">
            <w:pPr>
              <w:spacing w:after="0"/>
              <w:jc w:val="both"/>
              <w:rPr>
                <w:rFonts w:ascii="Tw Cen MT" w:hAnsi="Tw Cen MT" w:cs="Arial"/>
                <w:color w:val="000000" w:themeColor="text1"/>
                <w:sz w:val="24"/>
                <w:szCs w:val="24"/>
              </w:rPr>
            </w:pP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prime </w:t>
            </w:r>
            <w:r w:rsidRPr="00C02669">
              <w:rPr>
                <w:rStyle w:val="crayon-v"/>
                <w:rFonts w:ascii="Tw Cen MT" w:hAnsi="Tw Cen MT" w:cs="Arial"/>
                <w:color w:val="000000" w:themeColor="text1"/>
                <w:sz w:val="24"/>
                <w:szCs w:val="24"/>
                <w:bdr w:val="none" w:sz="0" w:space="0" w:color="auto" w:frame="1"/>
              </w:rPr>
              <w:t>number</w:t>
            </w:r>
          </w:p>
        </w:tc>
      </w:tr>
    </w:tbl>
    <w:p w:rsidR="0049433E" w:rsidRPr="00C02669" w:rsidRDefault="0049433E" w:rsidP="0049433E">
      <w:pPr>
        <w:spacing w:after="0"/>
        <w:ind w:right="-432"/>
        <w:jc w:val="both"/>
        <w:rPr>
          <w:rFonts w:ascii="Tw Cen MT" w:hAnsi="Tw Cen MT" w:cs="Arial"/>
          <w:color w:val="000000" w:themeColor="text1"/>
          <w:sz w:val="24"/>
          <w:szCs w:val="24"/>
        </w:rPr>
      </w:pPr>
    </w:p>
    <w:p w:rsidR="0005044B" w:rsidRDefault="0005044B" w:rsidP="0005044B">
      <w:pPr>
        <w:spacing w:after="0"/>
        <w:ind w:right="-432"/>
        <w:jc w:val="both"/>
        <w:rPr>
          <w:rFonts w:ascii="Tw Cen MT" w:hAnsi="Tw Cen MT" w:cs="Arial"/>
          <w:b/>
          <w:color w:val="000000" w:themeColor="text1"/>
          <w:sz w:val="24"/>
          <w:szCs w:val="24"/>
        </w:rPr>
      </w:pPr>
      <w:r>
        <w:rPr>
          <w:rFonts w:ascii="Tw Cen MT" w:hAnsi="Tw Cen MT" w:cs="Arial"/>
          <w:b/>
          <w:color w:val="000000" w:themeColor="text1"/>
          <w:sz w:val="24"/>
          <w:szCs w:val="24"/>
        </w:rPr>
        <w:t>Java program to find the given string is palindrome or not</w:t>
      </w:r>
    </w:p>
    <w:p w:rsidR="0005044B" w:rsidRDefault="0005044B" w:rsidP="0005044B">
      <w:pPr>
        <w:spacing w:after="0"/>
        <w:ind w:right="-432"/>
        <w:jc w:val="both"/>
        <w:rPr>
          <w:rFonts w:ascii="Tw Cen MT" w:hAnsi="Tw Cen MT" w:cs="Arial"/>
          <w:b/>
          <w:color w:val="000000" w:themeColor="text1"/>
          <w:sz w:val="24"/>
          <w:szCs w:val="24"/>
        </w:rPr>
      </w:pPr>
      <w:r>
        <w:rPr>
          <w:rFonts w:ascii="Tw Cen MT" w:hAnsi="Tw Cen MT" w:cs="Arial"/>
          <w:b/>
          <w:noProof/>
          <w:color w:val="000000" w:themeColor="text1"/>
          <w:sz w:val="24"/>
          <w:szCs w:val="24"/>
        </w:rPr>
        <w:drawing>
          <wp:anchor distT="0" distB="0" distL="114300" distR="114300" simplePos="0" relativeHeight="251663360" behindDoc="0" locked="0" layoutInCell="1" allowOverlap="1">
            <wp:simplePos x="0" y="0"/>
            <wp:positionH relativeFrom="column">
              <wp:posOffset>3748405</wp:posOffset>
            </wp:positionH>
            <wp:positionV relativeFrom="paragraph">
              <wp:posOffset>47625</wp:posOffset>
            </wp:positionV>
            <wp:extent cx="2717165" cy="893445"/>
            <wp:effectExtent l="19050" t="0" r="6985" b="0"/>
            <wp:wrapThrough wrapText="bothSides">
              <wp:wrapPolygon edited="0">
                <wp:start x="-151" y="0"/>
                <wp:lineTo x="-151" y="21186"/>
                <wp:lineTo x="21656" y="21186"/>
                <wp:lineTo x="21656" y="0"/>
                <wp:lineTo x="-151" y="0"/>
              </wp:wrapPolygon>
            </wp:wrapThrough>
            <wp:docPr id="3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srcRect/>
                    <a:stretch>
                      <a:fillRect/>
                    </a:stretch>
                  </pic:blipFill>
                  <pic:spPr bwMode="auto">
                    <a:xfrm>
                      <a:off x="0" y="0"/>
                      <a:ext cx="2717165" cy="893445"/>
                    </a:xfrm>
                    <a:prstGeom prst="rect">
                      <a:avLst/>
                    </a:prstGeom>
                    <a:noFill/>
                    <a:ln w="9525">
                      <a:noFill/>
                      <a:miter lim="800000"/>
                      <a:headEnd/>
                      <a:tailEnd/>
                    </a:ln>
                  </pic:spPr>
                </pic:pic>
              </a:graphicData>
            </a:graphic>
          </wp:anchor>
        </w:drawing>
      </w:r>
      <w:r>
        <w:rPr>
          <w:rFonts w:ascii="Tw Cen MT" w:hAnsi="Tw Cen MT" w:cs="Arial"/>
          <w:b/>
          <w:noProof/>
          <w:color w:val="000000" w:themeColor="text1"/>
          <w:sz w:val="24"/>
          <w:szCs w:val="24"/>
        </w:rPr>
        <w:drawing>
          <wp:inline distT="0" distB="0" distL="0" distR="0">
            <wp:extent cx="3332353" cy="3009331"/>
            <wp:effectExtent l="19050" t="0" r="1397" b="0"/>
            <wp:docPr id="3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srcRect/>
                    <a:stretch>
                      <a:fillRect/>
                    </a:stretch>
                  </pic:blipFill>
                  <pic:spPr bwMode="auto">
                    <a:xfrm>
                      <a:off x="0" y="0"/>
                      <a:ext cx="3332230" cy="3009220"/>
                    </a:xfrm>
                    <a:prstGeom prst="rect">
                      <a:avLst/>
                    </a:prstGeom>
                    <a:noFill/>
                    <a:ln w="9525">
                      <a:noFill/>
                      <a:miter lim="800000"/>
                      <a:headEnd/>
                      <a:tailEnd/>
                    </a:ln>
                  </pic:spPr>
                </pic:pic>
              </a:graphicData>
            </a:graphic>
          </wp:inline>
        </w:drawing>
      </w:r>
      <w:r w:rsidRPr="008604CF">
        <w:rPr>
          <w:rFonts w:ascii="Tw Cen MT" w:hAnsi="Tw Cen MT" w:cs="Arial"/>
          <w:b/>
          <w:color w:val="000000" w:themeColor="text1"/>
          <w:sz w:val="24"/>
          <w:szCs w:val="24"/>
        </w:rPr>
        <w:t xml:space="preserve"> </w:t>
      </w:r>
    </w:p>
    <w:p w:rsidR="0005044B" w:rsidRPr="00C02669" w:rsidRDefault="0005044B" w:rsidP="0005044B">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noProof/>
          <w:color w:val="000000" w:themeColor="text1"/>
          <w:kern w:val="36"/>
          <w:sz w:val="24"/>
          <w:szCs w:val="24"/>
        </w:rPr>
        <w:lastRenderedPageBreak/>
        <w:drawing>
          <wp:anchor distT="0" distB="0" distL="114300" distR="114300" simplePos="0" relativeHeight="251665408" behindDoc="0" locked="0" layoutInCell="1" allowOverlap="1">
            <wp:simplePos x="0" y="0"/>
            <wp:positionH relativeFrom="column">
              <wp:posOffset>4781550</wp:posOffset>
            </wp:positionH>
            <wp:positionV relativeFrom="paragraph">
              <wp:posOffset>121920</wp:posOffset>
            </wp:positionV>
            <wp:extent cx="1992630" cy="1036320"/>
            <wp:effectExtent l="19050" t="0" r="7620" b="0"/>
            <wp:wrapThrough wrapText="bothSides">
              <wp:wrapPolygon edited="0">
                <wp:start x="-207" y="0"/>
                <wp:lineTo x="-207" y="21044"/>
                <wp:lineTo x="21683" y="21044"/>
                <wp:lineTo x="21683" y="0"/>
                <wp:lineTo x="-207" y="0"/>
              </wp:wrapPolygon>
            </wp:wrapThrough>
            <wp:docPr id="65" name="Picture 65" descr="Java Program Perfect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Java Program Perfect Number"/>
                    <pic:cNvPicPr>
                      <a:picLocks noChangeAspect="1" noChangeArrowheads="1"/>
                    </pic:cNvPicPr>
                  </pic:nvPicPr>
                  <pic:blipFill>
                    <a:blip r:embed="rId42" cstate="print"/>
                    <a:srcRect/>
                    <a:stretch>
                      <a:fillRect/>
                    </a:stretch>
                  </pic:blipFill>
                  <pic:spPr bwMode="auto">
                    <a:xfrm>
                      <a:off x="0" y="0"/>
                      <a:ext cx="1992630" cy="1036320"/>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 xml:space="preserve">Perfect Number </w:t>
      </w:r>
      <w:proofErr w:type="gramStart"/>
      <w:r w:rsidRPr="00C02669">
        <w:rPr>
          <w:rFonts w:ascii="Tw Cen MT" w:eastAsia="Times New Roman" w:hAnsi="Tw Cen MT" w:cs="Arial"/>
          <w:b/>
          <w:bCs/>
          <w:color w:val="000000" w:themeColor="text1"/>
          <w:kern w:val="36"/>
          <w:sz w:val="24"/>
          <w:szCs w:val="24"/>
          <w:bdr w:val="none" w:sz="0" w:space="0" w:color="auto" w:frame="1"/>
        </w:rPr>
        <w:t>In</w:t>
      </w:r>
      <w:proofErr w:type="gramEnd"/>
      <w:r w:rsidRPr="00C02669">
        <w:rPr>
          <w:rFonts w:ascii="Tw Cen MT" w:eastAsia="Times New Roman" w:hAnsi="Tw Cen MT" w:cs="Arial"/>
          <w:b/>
          <w:bCs/>
          <w:color w:val="000000" w:themeColor="text1"/>
          <w:kern w:val="36"/>
          <w:sz w:val="24"/>
          <w:szCs w:val="24"/>
          <w:bdr w:val="none" w:sz="0" w:space="0" w:color="auto" w:frame="1"/>
        </w:rPr>
        <w:t xml:space="preserve"> Java Program – 3 Ways</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w:t>
      </w:r>
      <w:r w:rsidRPr="00C02669">
        <w:rPr>
          <w:rFonts w:ascii="Tw Cen MT" w:hAnsi="Tw Cen MT" w:cs="Arial"/>
          <w:color w:val="000000" w:themeColor="text1"/>
        </w:rPr>
        <w:t> </w:t>
      </w:r>
      <w:r w:rsidRPr="00C02669">
        <w:rPr>
          <w:rStyle w:val="Strong"/>
          <w:rFonts w:ascii="Tw Cen MT" w:eastAsiaTheme="majorEastAsia" w:hAnsi="Tw Cen MT" w:cs="Arial"/>
          <w:color w:val="000000" w:themeColor="text1"/>
          <w:bdr w:val="none" w:sz="0" w:space="0" w:color="auto" w:frame="1"/>
        </w:rPr>
        <w:t>Perfect number </w:t>
      </w:r>
      <w:r w:rsidRPr="00C02669">
        <w:rPr>
          <w:rFonts w:ascii="Tw Cen MT" w:hAnsi="Tw Cen MT" w:cs="Arial"/>
          <w:color w:val="000000" w:themeColor="text1"/>
        </w:rPr>
        <w:t>is a positive integer that is equal to the sum of its proper divisors except itself.</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Let’s take an easy example, such as 6.</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1, 2, 3 and 6 are the divisors of 6. If we add up all the numbers except 6, we end with the sum of 6 itself.</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1 + 2 + 3 = 6 = Perfect Number.</w:t>
      </w:r>
    </w:p>
    <w:p w:rsidR="0005044B" w:rsidRPr="00C02669" w:rsidRDefault="0005044B" w:rsidP="0005044B">
      <w:pPr>
        <w:pStyle w:val="NormalWeb"/>
        <w:spacing w:before="0" w:beforeAutospacing="0" w:after="0" w:afterAutospacing="0"/>
        <w:rPr>
          <w:rFonts w:ascii="Tw Cen MT" w:hAnsi="Tw Cen MT" w:cs="Arial"/>
          <w:color w:val="000000" w:themeColor="text1"/>
        </w:rPr>
      </w:pPr>
      <w:r>
        <w:rPr>
          <w:rFonts w:ascii="Tw Cen MT" w:hAnsi="Tw Cen MT" w:cs="Arial"/>
          <w:noProof/>
          <w:color w:val="000000" w:themeColor="text1"/>
        </w:rPr>
        <w:drawing>
          <wp:anchor distT="0" distB="0" distL="114300" distR="114300" simplePos="0" relativeHeight="251666432" behindDoc="0" locked="0" layoutInCell="1" allowOverlap="1">
            <wp:simplePos x="0" y="0"/>
            <wp:positionH relativeFrom="column">
              <wp:posOffset>3752850</wp:posOffset>
            </wp:positionH>
            <wp:positionV relativeFrom="paragraph">
              <wp:posOffset>95885</wp:posOffset>
            </wp:positionV>
            <wp:extent cx="3051810" cy="1546860"/>
            <wp:effectExtent l="19050" t="19050" r="15240" b="15240"/>
            <wp:wrapThrough wrapText="bothSides">
              <wp:wrapPolygon edited="0">
                <wp:start x="-135" y="-266"/>
                <wp:lineTo x="-135" y="21813"/>
                <wp:lineTo x="21708" y="21813"/>
                <wp:lineTo x="21708" y="-266"/>
                <wp:lineTo x="-135" y="-266"/>
              </wp:wrapPolygon>
            </wp:wrapThrough>
            <wp:docPr id="66" name="Picture 66" descr="Perfect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erfect Number"/>
                    <pic:cNvPicPr>
                      <a:picLocks noChangeAspect="1" noChangeArrowheads="1"/>
                    </pic:cNvPicPr>
                  </pic:nvPicPr>
                  <pic:blipFill>
                    <a:blip r:embed="rId43" cstate="print"/>
                    <a:srcRect/>
                    <a:stretch>
                      <a:fillRect/>
                    </a:stretch>
                  </pic:blipFill>
                  <pic:spPr bwMode="auto">
                    <a:xfrm>
                      <a:off x="0" y="0"/>
                      <a:ext cx="3051810" cy="1546860"/>
                    </a:xfrm>
                    <a:prstGeom prst="rect">
                      <a:avLst/>
                    </a:prstGeom>
                    <a:noFill/>
                    <a:ln w="9525">
                      <a:solidFill>
                        <a:schemeClr val="tx1"/>
                      </a:solidFill>
                      <a:miter lim="800000"/>
                      <a:headEnd/>
                      <a:tailEnd/>
                    </a:ln>
                  </pic:spPr>
                </pic:pic>
              </a:graphicData>
            </a:graphic>
          </wp:anchor>
        </w:drawing>
      </w:r>
      <w:r w:rsidRPr="00C02669">
        <w:rPr>
          <w:rFonts w:ascii="Tw Cen MT" w:hAnsi="Tw Cen MT" w:cs="Arial"/>
          <w:color w:val="000000" w:themeColor="text1"/>
        </w:rPr>
        <w:t>Here are a few more examples of perfect numbers:</w:t>
      </w:r>
    </w:p>
    <w:p w:rsidR="0005044B" w:rsidRPr="00C02669" w:rsidRDefault="0005044B" w:rsidP="0005044B">
      <w:pPr>
        <w:pStyle w:val="NormalWeb"/>
        <w:spacing w:before="0" w:beforeAutospacing="0" w:after="0" w:afterAutospacing="0"/>
        <w:rPr>
          <w:rFonts w:ascii="Tw Cen MT" w:hAnsi="Tw Cen MT" w:cs="Arial"/>
          <w:color w:val="000000" w:themeColor="text1"/>
        </w:rPr>
      </w:pPr>
      <w:r w:rsidRPr="00C02669">
        <w:rPr>
          <w:rFonts w:ascii="Tw Cen MT" w:hAnsi="Tw Cen MT" w:cs="Arial"/>
          <w:color w:val="000000" w:themeColor="text1"/>
        </w:rPr>
        <w:t>As you can see, these are regarded as even perfect numbers. An even perfect number is</w:t>
      </w:r>
      <w:r>
        <w:rPr>
          <w:rFonts w:ascii="Tw Cen MT" w:hAnsi="Tw Cen MT" w:cs="Arial"/>
          <w:color w:val="000000" w:themeColor="text1"/>
        </w:rPr>
        <w:t> a perfect number that is </w:t>
      </w:r>
      <w:proofErr w:type="spellStart"/>
      <w:r>
        <w:rPr>
          <w:rFonts w:ascii="Tw Cen MT" w:hAnsi="Tw Cen MT" w:cs="Arial"/>
          <w:color w:val="000000" w:themeColor="text1"/>
        </w:rPr>
        <w:t>even</w:t>
      </w:r>
      <w:proofErr w:type="gramStart"/>
      <w:r>
        <w:rPr>
          <w:rFonts w:ascii="Tw Cen MT" w:hAnsi="Tw Cen MT" w:cs="Arial"/>
          <w:color w:val="000000" w:themeColor="text1"/>
        </w:rPr>
        <w:t>,</w:t>
      </w:r>
      <w:r w:rsidRPr="00C02669">
        <w:rPr>
          <w:rFonts w:ascii="Tw Cen MT" w:hAnsi="Tw Cen MT" w:cs="Arial"/>
          <w:color w:val="000000" w:themeColor="text1"/>
        </w:rPr>
        <w:t>i.e</w:t>
      </w:r>
      <w:proofErr w:type="gramEnd"/>
      <w:r w:rsidRPr="00C02669">
        <w:rPr>
          <w:rFonts w:ascii="Tw Cen MT" w:hAnsi="Tw Cen MT" w:cs="Arial"/>
          <w:color w:val="000000" w:themeColor="text1"/>
        </w:rPr>
        <w:t>.,an</w:t>
      </w:r>
      <w:proofErr w:type="spellEnd"/>
      <w:r w:rsidRPr="00C02669">
        <w:rPr>
          <w:rFonts w:ascii="Tw Cen MT" w:hAnsi="Tw Cen MT" w:cs="Arial"/>
          <w:color w:val="000000" w:themeColor="text1"/>
        </w:rPr>
        <w:t> even number n whose sum of divisors (including n itself) equals n.</w:t>
      </w:r>
    </w:p>
    <w:p w:rsidR="0005044B" w:rsidRPr="00C02669" w:rsidRDefault="0005044B" w:rsidP="0005044B">
      <w:pPr>
        <w:pStyle w:val="NormalWeb"/>
        <w:spacing w:before="0" w:beforeAutospacing="0" w:after="0" w:afterAutospacing="0"/>
        <w:rPr>
          <w:rFonts w:ascii="Tw Cen MT" w:hAnsi="Tw Cen MT" w:cs="Arial"/>
          <w:color w:val="000000" w:themeColor="text1"/>
        </w:rPr>
      </w:pPr>
      <w:r w:rsidRPr="00C02669">
        <w:rPr>
          <w:rFonts w:ascii="Tw Cen MT" w:hAnsi="Tw Cen MT" w:cs="Arial"/>
          <w:color w:val="000000" w:themeColor="text1"/>
        </w:rPr>
        <w:t xml:space="preserve">All known perfect numbers are even. </w:t>
      </w:r>
      <w:proofErr w:type="spellStart"/>
      <w:r w:rsidRPr="00C02669">
        <w:rPr>
          <w:rFonts w:ascii="Tw Cen MT" w:hAnsi="Tw Cen MT" w:cs="Arial"/>
          <w:color w:val="000000" w:themeColor="text1"/>
        </w:rPr>
        <w:t>Ochem</w:t>
      </w:r>
      <w:proofErr w:type="spellEnd"/>
      <w:r w:rsidRPr="00C02669">
        <w:rPr>
          <w:rFonts w:ascii="Tw Cen MT" w:hAnsi="Tw Cen MT" w:cs="Arial"/>
          <w:color w:val="000000" w:themeColor="text1"/>
        </w:rPr>
        <w:t xml:space="preserve"> and </w:t>
      </w:r>
      <w:proofErr w:type="spellStart"/>
      <w:r w:rsidRPr="00C02669">
        <w:rPr>
          <w:rFonts w:ascii="Tw Cen MT" w:hAnsi="Tw Cen MT" w:cs="Arial"/>
          <w:color w:val="000000" w:themeColor="text1"/>
        </w:rPr>
        <w:t>Rao</w:t>
      </w:r>
      <w:proofErr w:type="spellEnd"/>
      <w:r w:rsidRPr="00C02669">
        <w:rPr>
          <w:rFonts w:ascii="Tw Cen MT" w:hAnsi="Tw Cen MT" w:cs="Arial"/>
          <w:color w:val="000000" w:themeColor="text1"/>
        </w:rPr>
        <w:t xml:space="preserve"> (2012) have demonstrated that any odd perfect number must be larger than 10^1500.</w:t>
      </w:r>
    </w:p>
    <w:p w:rsidR="0005044B" w:rsidRPr="00C02669" w:rsidRDefault="0005044B" w:rsidP="0005044B">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Perfect Number – Using While Loop</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The number which is equal to the sum of its divisors is called a perfect number.</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Read the entered long number, assigned to the long variable n.</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w:t>
      </w:r>
      <w:proofErr w:type="gramStart"/>
      <w:r w:rsidRPr="00C02669">
        <w:rPr>
          <w:rFonts w:ascii="Tw Cen MT" w:hAnsi="Tw Cen MT" w:cs="Arial"/>
          <w:color w:val="000000" w:themeColor="text1"/>
        </w:rPr>
        <w:t>while</w:t>
      </w:r>
      <w:proofErr w:type="gramEnd"/>
      <w:r w:rsidRPr="00C02669">
        <w:rPr>
          <w:rFonts w:ascii="Tw Cen MT" w:hAnsi="Tw Cen MT" w:cs="Arial"/>
          <w:color w:val="000000" w:themeColor="text1"/>
        </w:rPr>
        <w:t xml:space="preserve"> loop iterates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&lt;=n/2) is false. If the remainder of n/</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=0 then add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value to sum and increase </w:t>
      </w:r>
      <w:proofErr w:type="gramStart"/>
      <w:r w:rsidRPr="00C02669">
        <w:rPr>
          <w:rFonts w:ascii="Tw Cen MT" w:hAnsi="Tw Cen MT" w:cs="Arial"/>
          <w:color w:val="000000" w:themeColor="text1"/>
        </w:rPr>
        <w:t xml:space="preserve">the </w:t>
      </w:r>
      <w:proofErr w:type="spellStart"/>
      <w:r w:rsidRPr="00C02669">
        <w:rPr>
          <w:rFonts w:ascii="Tw Cen MT" w:hAnsi="Tw Cen MT" w:cs="Arial"/>
          <w:color w:val="000000" w:themeColor="text1"/>
        </w:rPr>
        <w:t>i</w:t>
      </w:r>
      <w:proofErr w:type="spellEnd"/>
      <w:proofErr w:type="gramEnd"/>
      <w:r w:rsidRPr="00C02669">
        <w:rPr>
          <w:rFonts w:ascii="Tw Cen MT" w:hAnsi="Tw Cen MT" w:cs="Arial"/>
          <w:color w:val="000000" w:themeColor="text1"/>
        </w:rPr>
        <w:t xml:space="preserve"> value. After all the iterations compare the number with the sum, if both are equal then prints the number is a perfect number.</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Example n=6</w:t>
      </w:r>
      <w:proofErr w:type="gramStart"/>
      <w:r w:rsidRPr="00C02669">
        <w:rPr>
          <w:rFonts w:ascii="Tw Cen MT" w:hAnsi="Tw Cen MT" w:cs="Arial"/>
          <w:color w:val="000000" w:themeColor="text1"/>
        </w:rPr>
        <w:t>,i</w:t>
      </w:r>
      <w:proofErr w:type="gramEnd"/>
      <w:r w:rsidRPr="00C02669">
        <w:rPr>
          <w:rFonts w:ascii="Tw Cen MT" w:hAnsi="Tw Cen MT" w:cs="Arial"/>
          <w:color w:val="000000" w:themeColor="text1"/>
        </w:rPr>
        <w:t>=1 condition at while is 1&lt;=3 is true, here 6%i=0 is true so sum=1,</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 2&lt;3 is true, 6%2=0 is true so sum=1+2=3,</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=3, 3&lt;=3 is </w:t>
      </w:r>
      <w:proofErr w:type="gramStart"/>
      <w:r w:rsidRPr="00C02669">
        <w:rPr>
          <w:rFonts w:ascii="Tw Cen MT" w:hAnsi="Tw Cen MT" w:cs="Arial"/>
          <w:color w:val="000000" w:themeColor="text1"/>
        </w:rPr>
        <w:t>true ,6</w:t>
      </w:r>
      <w:proofErr w:type="gramEnd"/>
      <w:r w:rsidRPr="00C02669">
        <w:rPr>
          <w:rFonts w:ascii="Tw Cen MT" w:hAnsi="Tw Cen MT" w:cs="Arial"/>
          <w:color w:val="000000" w:themeColor="text1"/>
        </w:rPr>
        <w:t xml:space="preserve">%3=0 is true so sum=3+3=6, for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=4 the while loop terminate and compare the sum value with n, both are equal, so it prints 6 is a perfect number.</w:t>
      </w:r>
    </w:p>
    <w:p w:rsidR="0005044B" w:rsidRDefault="0005044B" w:rsidP="0005044B">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713613" cy="3897922"/>
            <wp:effectExtent l="19050" t="0" r="1137" b="0"/>
            <wp:docPr id="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3715745" cy="3900159"/>
                    </a:xfrm>
                    <a:prstGeom prst="rect">
                      <a:avLst/>
                    </a:prstGeom>
                    <a:noFill/>
                    <a:ln w="9525">
                      <a:noFill/>
                      <a:miter lim="800000"/>
                      <a:headEnd/>
                      <a:tailEnd/>
                    </a:ln>
                  </pic:spPr>
                </pic:pic>
              </a:graphicData>
            </a:graphic>
          </wp:inline>
        </w:drawing>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05044B" w:rsidRPr="00C02669" w:rsidTr="003E14B4">
        <w:trPr>
          <w:tblCellSpacing w:w="15" w:type="dxa"/>
        </w:trPr>
        <w:tc>
          <w:tcPr>
            <w:tcW w:w="0" w:type="auto"/>
            <w:tcBorders>
              <w:top w:val="nil"/>
              <w:left w:val="nil"/>
              <w:bottom w:val="nil"/>
            </w:tcBorders>
            <w:vAlign w:val="center"/>
            <w:hideMark/>
          </w:tcPr>
          <w:p w:rsidR="0005044B" w:rsidRPr="00C02669" w:rsidRDefault="0005044B"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05044B" w:rsidRPr="00C02669" w:rsidRDefault="0005044B"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w:t>
            </w:r>
          </w:p>
          <w:p w:rsidR="0005044B" w:rsidRPr="00C02669" w:rsidRDefault="0005044B"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05044B" w:rsidRPr="00C02669" w:rsidRDefault="0005044B"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lastRenderedPageBreak/>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05044B" w:rsidRPr="00C02669" w:rsidRDefault="0005044B"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6</w:t>
            </w:r>
          </w:p>
          <w:p w:rsidR="0005044B" w:rsidRPr="00C02669" w:rsidRDefault="0005044B"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perfect </w:t>
            </w:r>
            <w:r w:rsidRPr="00C02669">
              <w:rPr>
                <w:rStyle w:val="crayon-v"/>
                <w:rFonts w:ascii="Tw Cen MT" w:hAnsi="Tw Cen MT" w:cs="Arial"/>
                <w:color w:val="000000" w:themeColor="text1"/>
                <w:sz w:val="24"/>
                <w:szCs w:val="24"/>
                <w:bdr w:val="none" w:sz="0" w:space="0" w:color="auto" w:frame="1"/>
              </w:rPr>
              <w:t>number</w:t>
            </w:r>
          </w:p>
        </w:tc>
      </w:tr>
    </w:tbl>
    <w:p w:rsidR="0005044B" w:rsidRDefault="0005044B" w:rsidP="0005044B">
      <w:pPr>
        <w:pStyle w:val="Heading3"/>
        <w:spacing w:before="0" w:line="240" w:lineRule="atLeast"/>
        <w:jc w:val="both"/>
        <w:rPr>
          <w:rFonts w:ascii="Tw Cen MT" w:hAnsi="Tw Cen MT" w:cs="Arial"/>
          <w:color w:val="000000" w:themeColor="text1"/>
          <w:sz w:val="24"/>
          <w:szCs w:val="24"/>
          <w:bdr w:val="none" w:sz="0" w:space="0" w:color="auto" w:frame="1"/>
        </w:rPr>
      </w:pPr>
    </w:p>
    <w:p w:rsidR="0005044B" w:rsidRPr="00C02669" w:rsidRDefault="0005044B" w:rsidP="0005044B">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Static Method</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In this program we have a static method long </w:t>
      </w:r>
      <w:proofErr w:type="spellStart"/>
      <w:proofErr w:type="gramStart"/>
      <w:r w:rsidRPr="00C02669">
        <w:rPr>
          <w:rFonts w:ascii="Tw Cen MT" w:hAnsi="Tw Cen MT" w:cs="Arial"/>
          <w:color w:val="000000" w:themeColor="text1"/>
        </w:rPr>
        <w:t>perfectOrNot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long num), it calculates the sum of proper divisors of the given number.</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Call the method long </w:t>
      </w:r>
      <w:proofErr w:type="spellStart"/>
      <w:proofErr w:type="gramStart"/>
      <w:r w:rsidRPr="00C02669">
        <w:rPr>
          <w:rFonts w:ascii="Tw Cen MT" w:hAnsi="Tw Cen MT" w:cs="Arial"/>
          <w:color w:val="000000" w:themeColor="text1"/>
        </w:rPr>
        <w:t>perfectOrNot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long num) in the main method as </w:t>
      </w:r>
      <w:proofErr w:type="spellStart"/>
      <w:r w:rsidRPr="00C02669">
        <w:rPr>
          <w:rFonts w:ascii="Tw Cen MT" w:hAnsi="Tw Cen MT" w:cs="Arial"/>
          <w:color w:val="000000" w:themeColor="text1"/>
        </w:rPr>
        <w:t>perfectOrNot</w:t>
      </w:r>
      <w:proofErr w:type="spellEnd"/>
      <w:r w:rsidRPr="00C02669">
        <w:rPr>
          <w:rFonts w:ascii="Tw Cen MT" w:hAnsi="Tw Cen MT" w:cs="Arial"/>
          <w:color w:val="000000" w:themeColor="text1"/>
        </w:rPr>
        <w:t>(n). Then that method executes the code and returns the sum value, the sum will be assigned to the variable p. Now compare the p with the given number n, if both are equal then it prints a number is a perfect number.</w:t>
      </w:r>
    </w:p>
    <w:p w:rsidR="0005044B" w:rsidRDefault="0005044B" w:rsidP="0005044B">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293246" cy="3916908"/>
            <wp:effectExtent l="19050" t="0" r="2404" b="0"/>
            <wp:docPr id="1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srcRect/>
                    <a:stretch>
                      <a:fillRect/>
                    </a:stretch>
                  </pic:blipFill>
                  <pic:spPr bwMode="auto">
                    <a:xfrm>
                      <a:off x="0" y="0"/>
                      <a:ext cx="3293305" cy="3916978"/>
                    </a:xfrm>
                    <a:prstGeom prst="rect">
                      <a:avLst/>
                    </a:prstGeom>
                    <a:noFill/>
                    <a:ln w="9525">
                      <a:noFill/>
                      <a:miter lim="800000"/>
                      <a:headEnd/>
                      <a:tailEnd/>
                    </a:ln>
                  </pic:spPr>
                </pic:pic>
              </a:graphicData>
            </a:graphic>
          </wp:inline>
        </w:drawing>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05044B" w:rsidRPr="00C02669" w:rsidTr="003E14B4">
        <w:trPr>
          <w:tblCellSpacing w:w="15" w:type="dxa"/>
        </w:trPr>
        <w:tc>
          <w:tcPr>
            <w:tcW w:w="0" w:type="auto"/>
            <w:tcBorders>
              <w:top w:val="nil"/>
              <w:left w:val="nil"/>
              <w:bottom w:val="nil"/>
            </w:tcBorders>
            <w:vAlign w:val="center"/>
            <w:hideMark/>
          </w:tcPr>
          <w:p w:rsidR="0005044B" w:rsidRPr="00C02669" w:rsidRDefault="0005044B"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05044B" w:rsidRPr="00C02669" w:rsidRDefault="0005044B"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05044B" w:rsidRPr="00C02669" w:rsidRDefault="0005044B"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05044B" w:rsidRPr="00C02669" w:rsidRDefault="0005044B"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05044B" w:rsidRPr="00C02669" w:rsidRDefault="0005044B"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05044B" w:rsidRPr="00C02669" w:rsidRDefault="0005044B"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w:t>
            </w:r>
            <w:r w:rsidRPr="00C02669">
              <w:rPr>
                <w:rStyle w:val="crayon-e"/>
                <w:rFonts w:ascii="Tw Cen MT" w:hAnsi="Tw Cen MT" w:cs="Arial"/>
                <w:color w:val="000000" w:themeColor="text1"/>
                <w:sz w:val="24"/>
                <w:szCs w:val="24"/>
                <w:bdr w:val="none" w:sz="0" w:space="0" w:color="auto" w:frame="1"/>
              </w:rPr>
              <w:t xml:space="preserve">perfect </w:t>
            </w:r>
            <w:r w:rsidRPr="00C02669">
              <w:rPr>
                <w:rStyle w:val="crayon-v"/>
                <w:rFonts w:ascii="Tw Cen MT" w:hAnsi="Tw Cen MT" w:cs="Arial"/>
                <w:color w:val="000000" w:themeColor="text1"/>
                <w:sz w:val="24"/>
                <w:szCs w:val="24"/>
                <w:bdr w:val="none" w:sz="0" w:space="0" w:color="auto" w:frame="1"/>
              </w:rPr>
              <w:t>number</w:t>
            </w:r>
          </w:p>
        </w:tc>
      </w:tr>
    </w:tbl>
    <w:p w:rsidR="0005044B" w:rsidRDefault="0005044B" w:rsidP="0005044B">
      <w:pPr>
        <w:pStyle w:val="NormalWeb"/>
        <w:spacing w:before="0" w:beforeAutospacing="0" w:after="0" w:afterAutospacing="0"/>
        <w:jc w:val="both"/>
        <w:rPr>
          <w:rFonts w:ascii="Tw Cen MT" w:hAnsi="Tw Cen MT" w:cs="Arial"/>
          <w:b/>
          <w:bCs/>
          <w:color w:val="000000" w:themeColor="text1"/>
          <w:bdr w:val="none" w:sz="0" w:space="0" w:color="auto" w:frame="1"/>
        </w:rPr>
      </w:pP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b/>
          <w:bCs/>
          <w:color w:val="000000" w:themeColor="text1"/>
          <w:bdr w:val="none" w:sz="0" w:space="0" w:color="auto" w:frame="1"/>
        </w:rPr>
        <w:t>Perfect Number – Using Recursion</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Call the method  </w:t>
      </w:r>
      <w:proofErr w:type="spellStart"/>
      <w:r w:rsidRPr="00C02669">
        <w:rPr>
          <w:rFonts w:ascii="Tw Cen MT" w:hAnsi="Tw Cen MT" w:cs="Arial"/>
          <w:color w:val="000000" w:themeColor="text1"/>
        </w:rPr>
        <w:t>perfectOrNot</w:t>
      </w:r>
      <w:proofErr w:type="spellEnd"/>
      <w:r w:rsidRPr="00C02669">
        <w:rPr>
          <w:rFonts w:ascii="Tw Cen MT" w:hAnsi="Tw Cen MT" w:cs="Arial"/>
          <w:color w:val="000000" w:themeColor="text1"/>
        </w:rPr>
        <w:t>() using the Perfect class object as </w:t>
      </w:r>
      <w:proofErr w:type="spellStart"/>
      <w:r w:rsidRPr="00C02669">
        <w:rPr>
          <w:rFonts w:ascii="Tw Cen MT" w:hAnsi="Tw Cen MT" w:cs="Arial"/>
          <w:color w:val="000000" w:themeColor="text1"/>
        </w:rPr>
        <w:t>p.perfectOrNot</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n,i</w:t>
      </w:r>
      <w:proofErr w:type="spellEnd"/>
      <w:r w:rsidRPr="00C02669">
        <w:rPr>
          <w:rFonts w:ascii="Tw Cen MT" w:hAnsi="Tw Cen MT" w:cs="Arial"/>
          <w:color w:val="000000" w:themeColor="text1"/>
        </w:rPr>
        <w:t>), then </w:t>
      </w:r>
      <w:proofErr w:type="spellStart"/>
      <w:r w:rsidRPr="00C02669">
        <w:rPr>
          <w:rFonts w:ascii="Tw Cen MT" w:hAnsi="Tw Cen MT" w:cs="Arial"/>
          <w:color w:val="000000" w:themeColor="text1"/>
        </w:rPr>
        <w:t>perfectOrNot</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n,i</w:t>
      </w:r>
      <w:proofErr w:type="spellEnd"/>
      <w:r w:rsidRPr="00C02669">
        <w:rPr>
          <w:rFonts w:ascii="Tw Cen MT" w:hAnsi="Tw Cen MT" w:cs="Arial"/>
          <w:color w:val="000000" w:themeColor="text1"/>
        </w:rPr>
        <w:t>) method starts the execution and calls itself as </w:t>
      </w:r>
      <w:proofErr w:type="spellStart"/>
      <w:r w:rsidRPr="00C02669">
        <w:rPr>
          <w:rFonts w:ascii="Tw Cen MT" w:hAnsi="Tw Cen MT" w:cs="Arial"/>
          <w:color w:val="000000" w:themeColor="text1"/>
        </w:rPr>
        <w:t>perfectOrNot</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num,i</w:t>
      </w:r>
      <w:proofErr w:type="spellEnd"/>
      <w:r w:rsidRPr="00C02669">
        <w:rPr>
          <w:rFonts w:ascii="Tw Cen MT" w:hAnsi="Tw Cen MT" w:cs="Arial"/>
          <w:color w:val="000000" w:themeColor="text1"/>
        </w:rPr>
        <w:t xml:space="preserve">); it repeats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&lt;=num/2 is false.</w:t>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 </w:t>
      </w:r>
      <w:r w:rsidRPr="00C02669">
        <w:rPr>
          <w:rFonts w:ascii="Tw Cen MT" w:hAnsi="Tw Cen MT" w:cs="Arial"/>
          <w:color w:val="000000" w:themeColor="text1"/>
        </w:rPr>
        <w:t>This method returns the sum value and compares the sum with the original number, if both are equal then that number is called a perfect number.</w:t>
      </w:r>
    </w:p>
    <w:p w:rsidR="0005044B" w:rsidRDefault="0005044B" w:rsidP="0005044B">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195756" cy="4326340"/>
            <wp:effectExtent l="19050" t="0" r="4644"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195690" cy="4326251"/>
                    </a:xfrm>
                    <a:prstGeom prst="rect">
                      <a:avLst/>
                    </a:prstGeom>
                    <a:noFill/>
                    <a:ln w="9525">
                      <a:noFill/>
                      <a:miter lim="800000"/>
                      <a:headEnd/>
                      <a:tailEnd/>
                    </a:ln>
                  </pic:spPr>
                </pic:pic>
              </a:graphicData>
            </a:graphic>
          </wp:inline>
        </w:drawing>
      </w:r>
    </w:p>
    <w:p w:rsidR="0005044B" w:rsidRPr="00C02669" w:rsidRDefault="0005044B" w:rsidP="0005044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05044B" w:rsidRPr="00C02669" w:rsidRDefault="0005044B" w:rsidP="0005044B">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05044B" w:rsidRPr="00C02669" w:rsidTr="003E14B4">
        <w:trPr>
          <w:tblCellSpacing w:w="15" w:type="dxa"/>
        </w:trPr>
        <w:tc>
          <w:tcPr>
            <w:tcW w:w="0" w:type="auto"/>
            <w:tcBorders>
              <w:top w:val="nil"/>
              <w:left w:val="nil"/>
              <w:bottom w:val="nil"/>
            </w:tcBorders>
            <w:vAlign w:val="center"/>
            <w:hideMark/>
          </w:tcPr>
          <w:p w:rsidR="0005044B" w:rsidRPr="00C02669" w:rsidRDefault="0005044B"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05044B" w:rsidRPr="00C02669" w:rsidRDefault="0005044B"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05044B" w:rsidRPr="00C02669" w:rsidRDefault="0005044B"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05044B" w:rsidRPr="00C02669" w:rsidRDefault="0005044B"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05044B" w:rsidRPr="00C02669" w:rsidRDefault="0005044B"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55</w:t>
            </w:r>
          </w:p>
          <w:p w:rsidR="0005044B" w:rsidRPr="00C02669" w:rsidRDefault="0005044B"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w:t>
            </w:r>
            <w:r w:rsidRPr="00C02669">
              <w:rPr>
                <w:rStyle w:val="crayon-e"/>
                <w:rFonts w:ascii="Tw Cen MT" w:hAnsi="Tw Cen MT" w:cs="Arial"/>
                <w:color w:val="000000" w:themeColor="text1"/>
                <w:sz w:val="24"/>
                <w:szCs w:val="24"/>
                <w:bdr w:val="none" w:sz="0" w:space="0" w:color="auto" w:frame="1"/>
              </w:rPr>
              <w:t xml:space="preserve">perfect </w:t>
            </w:r>
            <w:r w:rsidRPr="00C02669">
              <w:rPr>
                <w:rStyle w:val="crayon-v"/>
                <w:rFonts w:ascii="Tw Cen MT" w:hAnsi="Tw Cen MT" w:cs="Arial"/>
                <w:color w:val="000000" w:themeColor="text1"/>
                <w:sz w:val="24"/>
                <w:szCs w:val="24"/>
                <w:bdr w:val="none" w:sz="0" w:space="0" w:color="auto" w:frame="1"/>
              </w:rPr>
              <w:t>number</w:t>
            </w:r>
          </w:p>
        </w:tc>
      </w:tr>
    </w:tbl>
    <w:p w:rsidR="0005044B" w:rsidRPr="00C02669" w:rsidRDefault="0005044B" w:rsidP="0005044B">
      <w:pPr>
        <w:spacing w:after="0"/>
        <w:ind w:right="-432"/>
        <w:jc w:val="both"/>
        <w:rPr>
          <w:rFonts w:ascii="Tw Cen MT" w:hAnsi="Tw Cen MT" w:cs="Arial"/>
          <w:color w:val="000000" w:themeColor="text1"/>
          <w:sz w:val="24"/>
          <w:szCs w:val="24"/>
        </w:rPr>
      </w:pPr>
    </w:p>
    <w:p w:rsidR="00F912AF" w:rsidRPr="00C02669" w:rsidRDefault="00F912AF" w:rsidP="00F912AF">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Armstrong Number </w:t>
      </w:r>
      <w:proofErr w:type="gramStart"/>
      <w:r w:rsidRPr="00C02669">
        <w:rPr>
          <w:rFonts w:ascii="Tw Cen MT" w:eastAsia="Times New Roman" w:hAnsi="Tw Cen MT" w:cs="Arial"/>
          <w:b/>
          <w:bCs/>
          <w:color w:val="000000" w:themeColor="text1"/>
          <w:kern w:val="36"/>
          <w:sz w:val="24"/>
          <w:szCs w:val="24"/>
          <w:bdr w:val="none" w:sz="0" w:space="0" w:color="auto" w:frame="1"/>
        </w:rPr>
        <w:t>In</w:t>
      </w:r>
      <w:proofErr w:type="gramEnd"/>
      <w:r w:rsidRPr="00C02669">
        <w:rPr>
          <w:rFonts w:ascii="Tw Cen MT" w:eastAsia="Times New Roman" w:hAnsi="Tw Cen MT" w:cs="Arial"/>
          <w:b/>
          <w:bCs/>
          <w:color w:val="000000" w:themeColor="text1"/>
          <w:kern w:val="36"/>
          <w:sz w:val="24"/>
          <w:szCs w:val="24"/>
          <w:bdr w:val="none" w:sz="0" w:space="0" w:color="auto" w:frame="1"/>
        </w:rPr>
        <w:t xml:space="preserve"> Java Program</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A:</w:t>
      </w:r>
      <w:r w:rsidRPr="00C02669">
        <w:rPr>
          <w:rFonts w:ascii="Tw Cen MT" w:eastAsia="Times New Roman" w:hAnsi="Tw Cen MT" w:cs="Arial"/>
          <w:color w:val="000000" w:themeColor="text1"/>
          <w:sz w:val="24"/>
          <w:szCs w:val="24"/>
        </w:rPr>
        <w:t> An Armstrong number of three digits is an integer, where the sum of the cubes of its digits is equal to the number itself.</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t>
      </w:r>
      <w:proofErr w:type="gramStart"/>
      <w:r w:rsidRPr="00C02669">
        <w:rPr>
          <w:rFonts w:ascii="Tw Cen MT" w:eastAsia="Times New Roman" w:hAnsi="Tw Cen MT" w:cs="Arial"/>
          <w:color w:val="000000" w:themeColor="text1"/>
          <w:sz w:val="24"/>
          <w:szCs w:val="24"/>
        </w:rPr>
        <w:t>table</w:t>
      </w:r>
      <w:proofErr w:type="gramEnd"/>
      <w:r w:rsidRPr="00C02669">
        <w:rPr>
          <w:rFonts w:ascii="Tw Cen MT" w:eastAsia="Times New Roman" w:hAnsi="Tw Cen MT" w:cs="Arial"/>
          <w:color w:val="000000" w:themeColor="text1"/>
          <w:sz w:val="24"/>
          <w:szCs w:val="24"/>
        </w:rPr>
        <w:t xml:space="preserve"> id=16 /]</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 xml:space="preserve">Here is the example for </w:t>
      </w:r>
      <w:proofErr w:type="gramStart"/>
      <w:r w:rsidRPr="00C02669">
        <w:rPr>
          <w:rFonts w:ascii="Tw Cen MT" w:eastAsia="Times New Roman" w:hAnsi="Tw Cen MT" w:cs="Arial"/>
          <w:color w:val="000000" w:themeColor="text1"/>
          <w:sz w:val="24"/>
          <w:szCs w:val="24"/>
          <w:bdr w:val="none" w:sz="0" w:space="0" w:color="auto" w:frame="1"/>
        </w:rPr>
        <w:t>you :</w:t>
      </w:r>
      <w:proofErr w:type="gramEnd"/>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Consider the example: </w:t>
      </w:r>
      <w:r w:rsidRPr="00C02669">
        <w:rPr>
          <w:rFonts w:ascii="Tw Cen MT" w:eastAsia="Times New Roman" w:hAnsi="Tw Cen MT" w:cs="Arial"/>
          <w:b/>
          <w:bCs/>
          <w:color w:val="000000" w:themeColor="text1"/>
          <w:sz w:val="24"/>
          <w:szCs w:val="24"/>
        </w:rPr>
        <w:t>371</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 xml:space="preserve">A: 3^3 + 7^3 + 1^3 = 371 </w:t>
      </w:r>
      <w:proofErr w:type="gramStart"/>
      <w:r w:rsidRPr="00C02669">
        <w:rPr>
          <w:rFonts w:ascii="Tw Cen MT" w:eastAsia="Times New Roman" w:hAnsi="Tw Cen MT" w:cs="Arial"/>
          <w:b/>
          <w:bCs/>
          <w:color w:val="000000" w:themeColor="text1"/>
          <w:sz w:val="24"/>
          <w:szCs w:val="24"/>
        </w:rPr>
        <w:t>( If</w:t>
      </w:r>
      <w:proofErr w:type="gramEnd"/>
      <w:r w:rsidRPr="00C02669">
        <w:rPr>
          <w:rFonts w:ascii="Tw Cen MT" w:eastAsia="Times New Roman" w:hAnsi="Tw Cen MT" w:cs="Arial"/>
          <w:b/>
          <w:bCs/>
          <w:color w:val="000000" w:themeColor="text1"/>
          <w:sz w:val="24"/>
          <w:szCs w:val="24"/>
        </w:rPr>
        <w:t xml:space="preserve"> you add those all numbers, the final digit should be same as given number ).</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is the list of Java programs with different methods in different ways. Do check out the table of contents so that you will get an idea.</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noProof/>
          <w:color w:val="000000" w:themeColor="text1"/>
          <w:sz w:val="24"/>
          <w:szCs w:val="24"/>
        </w:rPr>
        <w:drawing>
          <wp:anchor distT="0" distB="0" distL="114300" distR="114300" simplePos="0" relativeHeight="251668480" behindDoc="0" locked="0" layoutInCell="1" allowOverlap="1">
            <wp:simplePos x="0" y="0"/>
            <wp:positionH relativeFrom="column">
              <wp:posOffset>4598035</wp:posOffset>
            </wp:positionH>
            <wp:positionV relativeFrom="paragraph">
              <wp:posOffset>160020</wp:posOffset>
            </wp:positionV>
            <wp:extent cx="1882775" cy="1052830"/>
            <wp:effectExtent l="19050" t="0" r="3175" b="0"/>
            <wp:wrapThrough wrapText="bothSides">
              <wp:wrapPolygon edited="0">
                <wp:start x="-219" y="0"/>
                <wp:lineTo x="-219" y="21105"/>
                <wp:lineTo x="21636" y="21105"/>
                <wp:lineTo x="21636" y="0"/>
                <wp:lineTo x="-219" y="0"/>
              </wp:wrapPolygon>
            </wp:wrapThrough>
            <wp:docPr id="57" name="Picture 57" descr="Armstrong Number In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rmstrong Number In Java Program"/>
                    <pic:cNvPicPr>
                      <a:picLocks noChangeAspect="1" noChangeArrowheads="1"/>
                    </pic:cNvPicPr>
                  </pic:nvPicPr>
                  <pic:blipFill>
                    <a:blip r:embed="rId47" cstate="print"/>
                    <a:srcRect l="18773" t="8711" r="4703" b="15331"/>
                    <a:stretch>
                      <a:fillRect/>
                    </a:stretch>
                  </pic:blipFill>
                  <pic:spPr bwMode="auto">
                    <a:xfrm>
                      <a:off x="0" y="0"/>
                      <a:ext cx="1882775" cy="1052830"/>
                    </a:xfrm>
                    <a:prstGeom prst="rect">
                      <a:avLst/>
                    </a:prstGeom>
                    <a:noFill/>
                    <a:ln w="9525">
                      <a:noFill/>
                      <a:miter lim="800000"/>
                      <a:headEnd/>
                      <a:tailEnd/>
                    </a:ln>
                  </pic:spPr>
                </pic:pic>
              </a:graphicData>
            </a:graphic>
          </wp:anchor>
        </w:drawing>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 xml:space="preserve">1. Using static method </w:t>
      </w:r>
      <w:proofErr w:type="gramStart"/>
      <w:r w:rsidRPr="00C02669">
        <w:rPr>
          <w:rFonts w:ascii="Tw Cen MT" w:eastAsia="Times New Roman" w:hAnsi="Tw Cen MT" w:cs="Arial"/>
          <w:b/>
          <w:bCs/>
          <w:color w:val="000000" w:themeColor="text1"/>
          <w:sz w:val="24"/>
          <w:szCs w:val="24"/>
        </w:rPr>
        <w:t>Between</w:t>
      </w:r>
      <w:proofErr w:type="gramEnd"/>
      <w:r w:rsidRPr="00C02669">
        <w:rPr>
          <w:rFonts w:ascii="Tw Cen MT" w:eastAsia="Times New Roman" w:hAnsi="Tw Cen MT" w:cs="Arial"/>
          <w:b/>
          <w:bCs/>
          <w:color w:val="000000" w:themeColor="text1"/>
          <w:sz w:val="24"/>
          <w:szCs w:val="24"/>
        </w:rPr>
        <w:t xml:space="preserve"> 100 and 999</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[wp_ad_camp_3]</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Here is the first sample program using the static method with sample output as well. Here we used the method </w:t>
      </w:r>
      <w:proofErr w:type="gramStart"/>
      <w:r w:rsidRPr="00C02669">
        <w:rPr>
          <w:rFonts w:ascii="Tw Cen MT" w:eastAsia="Times New Roman" w:hAnsi="Tw Cen MT" w:cs="Arial"/>
          <w:color w:val="000000" w:themeColor="text1"/>
          <w:sz w:val="24"/>
          <w:szCs w:val="24"/>
        </w:rPr>
        <w:t>‘ Static</w:t>
      </w:r>
      <w:proofErr w:type="gramEnd"/>
      <w:r w:rsidRPr="00C02669">
        <w:rPr>
          <w:rFonts w:ascii="Tw Cen MT" w:eastAsia="Times New Roman" w:hAnsi="Tw Cen MT" w:cs="Arial"/>
          <w:color w:val="000000" w:themeColor="text1"/>
          <w:sz w:val="24"/>
          <w:szCs w:val="24"/>
        </w:rPr>
        <w:t xml:space="preserve">  ‘ and taken numbers between 100 to 999. Once you are done with the execution, it automatically displays the Armstrong numbers between 100 and 999. Check out the sample output.</w:t>
      </w:r>
    </w:p>
    <w:p w:rsidR="00F912AF" w:rsidRDefault="00F912AF" w:rsidP="00F912AF">
      <w:pPr>
        <w:spacing w:after="0" w:line="240" w:lineRule="auto"/>
        <w:jc w:val="both"/>
        <w:rPr>
          <w:rFonts w:ascii="Tw Cen MT" w:eastAsia="Times New Roman" w:hAnsi="Tw Cen MT" w:cs="Arial"/>
          <w:color w:val="000000" w:themeColor="text1"/>
          <w:sz w:val="24"/>
          <w:szCs w:val="24"/>
          <w:bdr w:val="none" w:sz="0" w:space="0" w:color="auto" w:frame="1"/>
          <w:shd w:val="clear" w:color="auto" w:fill="FFFFFF"/>
        </w:rPr>
      </w:pPr>
      <w:r>
        <w:rPr>
          <w:rFonts w:ascii="Tw Cen MT" w:eastAsia="Times New Roman" w:hAnsi="Tw Cen MT" w:cs="Arial"/>
          <w:noProof/>
          <w:color w:val="000000" w:themeColor="text1"/>
          <w:sz w:val="24"/>
          <w:szCs w:val="24"/>
          <w:bdr w:val="none" w:sz="0" w:space="0" w:color="auto" w:frame="1"/>
          <w:shd w:val="clear" w:color="auto" w:fill="FFFFFF"/>
        </w:rPr>
        <w:lastRenderedPageBreak/>
        <w:drawing>
          <wp:inline distT="0" distB="0" distL="0" distR="0">
            <wp:extent cx="3465536" cy="3425588"/>
            <wp:effectExtent l="19050" t="0" r="1564"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8" cstate="print"/>
                    <a:srcRect/>
                    <a:stretch>
                      <a:fillRect/>
                    </a:stretch>
                  </pic:blipFill>
                  <pic:spPr bwMode="auto">
                    <a:xfrm>
                      <a:off x="0" y="0"/>
                      <a:ext cx="3465686" cy="3425737"/>
                    </a:xfrm>
                    <a:prstGeom prst="rect">
                      <a:avLst/>
                    </a:prstGeom>
                    <a:noFill/>
                    <a:ln w="9525">
                      <a:noFill/>
                      <a:miter lim="800000"/>
                      <a:headEnd/>
                      <a:tailEnd/>
                    </a:ln>
                  </pic:spPr>
                </pic:pic>
              </a:graphicData>
            </a:graphic>
          </wp:inline>
        </w:drawing>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tc>
        <w:tc>
          <w:tcPr>
            <w:tcW w:w="5468" w:type="dxa"/>
            <w:tcBorders>
              <w:top w:val="nil"/>
              <w:left w:val="nil"/>
              <w:bottom w:val="nil"/>
              <w:right w:val="nil"/>
            </w:tcBorders>
            <w:vAlign w:val="center"/>
            <w:hideMark/>
          </w:tcPr>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Armstrong numbers between 100 to 999</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153</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370</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371</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407</w:t>
            </w:r>
          </w:p>
        </w:tc>
      </w:tr>
    </w:tbl>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 xml:space="preserve">2. Using while Loop </w:t>
      </w:r>
      <w:proofErr w:type="gramStart"/>
      <w:r w:rsidRPr="00C02669">
        <w:rPr>
          <w:rFonts w:ascii="Tw Cen MT" w:eastAsia="Times New Roman" w:hAnsi="Tw Cen MT" w:cs="Arial"/>
          <w:color w:val="000000" w:themeColor="text1"/>
          <w:sz w:val="24"/>
          <w:szCs w:val="24"/>
          <w:bdr w:val="none" w:sz="0" w:space="0" w:color="auto" w:frame="1"/>
        </w:rPr>
        <w:t>( 1</w:t>
      </w:r>
      <w:proofErr w:type="gramEnd"/>
      <w:r w:rsidRPr="00C02669">
        <w:rPr>
          <w:rFonts w:ascii="Tw Cen MT" w:eastAsia="Times New Roman" w:hAnsi="Tw Cen MT" w:cs="Arial"/>
          <w:color w:val="000000" w:themeColor="text1"/>
          <w:sz w:val="24"/>
          <w:szCs w:val="24"/>
          <w:bdr w:val="none" w:sz="0" w:space="0" w:color="auto" w:frame="1"/>
        </w:rPr>
        <w:t xml:space="preserve"> to 500 )</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[wp_ad_camp_2]</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There you go another method using while loop. Java, while loop is nothing but executing a set of statements repeatedly as long as condition, is true – here is the complete guide on while loop in Java with examples. In this case, we have taken the example of numbers from 1 to 500. Upon execution, you will get to know what </w:t>
      </w:r>
      <w:proofErr w:type="gramStart"/>
      <w:r w:rsidRPr="00C02669">
        <w:rPr>
          <w:rFonts w:ascii="Tw Cen MT" w:eastAsia="Times New Roman" w:hAnsi="Tw Cen MT" w:cs="Arial"/>
          <w:color w:val="000000" w:themeColor="text1"/>
          <w:sz w:val="24"/>
          <w:szCs w:val="24"/>
        </w:rPr>
        <w:t>are Armstrong numbers</w:t>
      </w:r>
      <w:proofErr w:type="gramEnd"/>
      <w:r w:rsidRPr="00C02669">
        <w:rPr>
          <w:rFonts w:ascii="Tw Cen MT" w:eastAsia="Times New Roman" w:hAnsi="Tw Cen MT" w:cs="Arial"/>
          <w:color w:val="000000" w:themeColor="text1"/>
          <w:sz w:val="24"/>
          <w:szCs w:val="24"/>
        </w:rPr>
        <w:t>. Check out the output below so that you will get an idea.</w:t>
      </w:r>
    </w:p>
    <w:p w:rsidR="00F912AF" w:rsidRDefault="00F912AF" w:rsidP="00F912AF">
      <w:pPr>
        <w:spacing w:after="0" w:line="240" w:lineRule="auto"/>
        <w:jc w:val="both"/>
        <w:rPr>
          <w:rFonts w:ascii="Tw Cen MT" w:eastAsia="Times New Roman" w:hAnsi="Tw Cen MT" w:cs="Arial"/>
          <w:color w:val="000000" w:themeColor="text1"/>
          <w:sz w:val="24"/>
          <w:szCs w:val="24"/>
          <w:bdr w:val="none" w:sz="0" w:space="0" w:color="auto" w:frame="1"/>
          <w:shd w:val="clear" w:color="auto" w:fill="FFFFFF"/>
        </w:rPr>
      </w:pPr>
      <w:r>
        <w:rPr>
          <w:rFonts w:ascii="Tw Cen MT" w:eastAsia="Times New Roman" w:hAnsi="Tw Cen MT" w:cs="Arial"/>
          <w:noProof/>
          <w:color w:val="000000" w:themeColor="text1"/>
          <w:sz w:val="24"/>
          <w:szCs w:val="24"/>
          <w:bdr w:val="none" w:sz="0" w:space="0" w:color="auto" w:frame="1"/>
          <w:shd w:val="clear" w:color="auto" w:fill="FFFFFF"/>
        </w:rPr>
        <w:lastRenderedPageBreak/>
        <w:drawing>
          <wp:inline distT="0" distB="0" distL="0" distR="0">
            <wp:extent cx="4163989" cy="3346886"/>
            <wp:effectExtent l="19050" t="0" r="7961"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9" cstate="print"/>
                    <a:srcRect/>
                    <a:stretch>
                      <a:fillRect/>
                    </a:stretch>
                  </pic:blipFill>
                  <pic:spPr bwMode="auto">
                    <a:xfrm>
                      <a:off x="0" y="0"/>
                      <a:ext cx="4164062" cy="3346945"/>
                    </a:xfrm>
                    <a:prstGeom prst="rect">
                      <a:avLst/>
                    </a:prstGeom>
                    <a:noFill/>
                    <a:ln w="9525">
                      <a:noFill/>
                      <a:miter lim="800000"/>
                      <a:headEnd/>
                      <a:tailEnd/>
                    </a:ln>
                  </pic:spPr>
                </pic:pic>
              </a:graphicData>
            </a:graphic>
          </wp:inline>
        </w:drawing>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tc>
        <w:tc>
          <w:tcPr>
            <w:tcW w:w="5468" w:type="dxa"/>
            <w:tcBorders>
              <w:top w:val="nil"/>
              <w:left w:val="nil"/>
              <w:bottom w:val="nil"/>
              <w:right w:val="nil"/>
            </w:tcBorders>
            <w:vAlign w:val="center"/>
            <w:hideMark/>
          </w:tcPr>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Armstrong numbers between 1 to 500 are</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153</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370</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371</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407</w:t>
            </w:r>
          </w:p>
        </w:tc>
      </w:tr>
    </w:tbl>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 xml:space="preserve">3. Using Recursion </w:t>
      </w:r>
      <w:proofErr w:type="gramStart"/>
      <w:r w:rsidRPr="00C02669">
        <w:rPr>
          <w:rFonts w:ascii="Tw Cen MT" w:eastAsia="Times New Roman" w:hAnsi="Tw Cen MT" w:cs="Arial"/>
          <w:color w:val="000000" w:themeColor="text1"/>
          <w:sz w:val="24"/>
          <w:szCs w:val="24"/>
          <w:bdr w:val="none" w:sz="0" w:space="0" w:color="auto" w:frame="1"/>
        </w:rPr>
        <w:t>( Between</w:t>
      </w:r>
      <w:proofErr w:type="gramEnd"/>
      <w:r w:rsidRPr="00C02669">
        <w:rPr>
          <w:rFonts w:ascii="Tw Cen MT" w:eastAsia="Times New Roman" w:hAnsi="Tw Cen MT" w:cs="Arial"/>
          <w:color w:val="000000" w:themeColor="text1"/>
          <w:sz w:val="24"/>
          <w:szCs w:val="24"/>
          <w:bdr w:val="none" w:sz="0" w:space="0" w:color="auto" w:frame="1"/>
        </w:rPr>
        <w:t xml:space="preserve"> 1 to 1000 )</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Another method using recursion: A function that calls itself is called recursion. Here is the complete code with the sample program and the output of the program. Here we have taken the example of numbers from 1 to 1000. Check it out.</w:t>
      </w:r>
    </w:p>
    <w:p w:rsidR="00F912AF" w:rsidRDefault="00F912AF" w:rsidP="00F912AF">
      <w:pPr>
        <w:spacing w:after="0" w:line="240" w:lineRule="auto"/>
        <w:jc w:val="both"/>
        <w:rPr>
          <w:rFonts w:ascii="Tw Cen MT" w:eastAsia="Times New Roman" w:hAnsi="Tw Cen MT" w:cs="Arial"/>
          <w:color w:val="000000" w:themeColor="text1"/>
          <w:sz w:val="24"/>
          <w:szCs w:val="24"/>
          <w:bdr w:val="none" w:sz="0" w:space="0" w:color="auto" w:frame="1"/>
          <w:shd w:val="clear" w:color="auto" w:fill="FFFFFF"/>
        </w:rPr>
      </w:pPr>
      <w:r>
        <w:rPr>
          <w:rFonts w:ascii="Tw Cen MT" w:eastAsia="Times New Roman" w:hAnsi="Tw Cen MT" w:cs="Arial"/>
          <w:noProof/>
          <w:color w:val="000000" w:themeColor="text1"/>
          <w:sz w:val="24"/>
          <w:szCs w:val="24"/>
          <w:bdr w:val="none" w:sz="0" w:space="0" w:color="auto" w:frame="1"/>
          <w:shd w:val="clear" w:color="auto" w:fill="FFFFFF"/>
        </w:rPr>
        <w:lastRenderedPageBreak/>
        <w:drawing>
          <wp:inline distT="0" distB="0" distL="0" distR="0">
            <wp:extent cx="3540526" cy="3719015"/>
            <wp:effectExtent l="19050" t="0" r="2774"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cstate="print"/>
                    <a:srcRect/>
                    <a:stretch>
                      <a:fillRect/>
                    </a:stretch>
                  </pic:blipFill>
                  <pic:spPr bwMode="auto">
                    <a:xfrm>
                      <a:off x="0" y="0"/>
                      <a:ext cx="3540613" cy="3719106"/>
                    </a:xfrm>
                    <a:prstGeom prst="rect">
                      <a:avLst/>
                    </a:prstGeom>
                    <a:noFill/>
                    <a:ln w="9525">
                      <a:noFill/>
                      <a:miter lim="800000"/>
                      <a:headEnd/>
                      <a:tailEnd/>
                    </a:ln>
                  </pic:spPr>
                </pic:pic>
              </a:graphicData>
            </a:graphic>
          </wp:inline>
        </w:drawing>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tc>
        <w:tc>
          <w:tcPr>
            <w:tcW w:w="5468" w:type="dxa"/>
            <w:tcBorders>
              <w:top w:val="nil"/>
              <w:left w:val="nil"/>
              <w:bottom w:val="nil"/>
              <w:right w:val="nil"/>
            </w:tcBorders>
            <w:vAlign w:val="center"/>
            <w:hideMark/>
          </w:tcPr>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Armstrong numbers between 1 to 1000</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153</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370</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371</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407</w:t>
            </w:r>
          </w:p>
        </w:tc>
      </w:tr>
    </w:tbl>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 xml:space="preserve">4. Using </w:t>
      </w:r>
      <w:proofErr w:type="spellStart"/>
      <w:r w:rsidRPr="00C02669">
        <w:rPr>
          <w:rFonts w:ascii="Tw Cen MT" w:eastAsia="Times New Roman" w:hAnsi="Tw Cen MT" w:cs="Arial"/>
          <w:color w:val="000000" w:themeColor="text1"/>
          <w:sz w:val="24"/>
          <w:szCs w:val="24"/>
          <w:bdr w:val="none" w:sz="0" w:space="0" w:color="auto" w:frame="1"/>
        </w:rPr>
        <w:t>BufferedReader</w:t>
      </w:r>
      <w:proofErr w:type="spellEnd"/>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There you another method using </w:t>
      </w:r>
      <w:proofErr w:type="spellStart"/>
      <w:r w:rsidRPr="00C02669">
        <w:rPr>
          <w:rFonts w:ascii="Tw Cen MT" w:eastAsia="Times New Roman" w:hAnsi="Tw Cen MT" w:cs="Arial"/>
          <w:color w:val="000000" w:themeColor="text1"/>
          <w:sz w:val="24"/>
          <w:szCs w:val="24"/>
        </w:rPr>
        <w:t>bufferedreader</w:t>
      </w:r>
      <w:proofErr w:type="spellEnd"/>
      <w:r w:rsidRPr="00C02669">
        <w:rPr>
          <w:rFonts w:ascii="Tw Cen MT" w:eastAsia="Times New Roman" w:hAnsi="Tw Cen MT" w:cs="Arial"/>
          <w:color w:val="000000" w:themeColor="text1"/>
          <w:sz w:val="24"/>
          <w:szCs w:val="24"/>
        </w:rPr>
        <w:t>. Do check it out.</w:t>
      </w:r>
    </w:p>
    <w:p w:rsidR="00F912AF" w:rsidRDefault="00F912AF" w:rsidP="00F912AF">
      <w:pPr>
        <w:spacing w:after="0" w:line="240" w:lineRule="auto"/>
        <w:jc w:val="both"/>
        <w:rPr>
          <w:rFonts w:ascii="Tw Cen MT" w:eastAsia="Times New Roman" w:hAnsi="Tw Cen MT" w:cs="Arial"/>
          <w:color w:val="000000" w:themeColor="text1"/>
          <w:sz w:val="24"/>
          <w:szCs w:val="24"/>
          <w:bdr w:val="none" w:sz="0" w:space="0" w:color="auto" w:frame="1"/>
        </w:rPr>
      </w:pPr>
      <w:r>
        <w:rPr>
          <w:rFonts w:ascii="Tw Cen MT" w:eastAsia="Times New Roman" w:hAnsi="Tw Cen MT" w:cs="Arial"/>
          <w:noProof/>
          <w:color w:val="000000" w:themeColor="text1"/>
          <w:sz w:val="24"/>
          <w:szCs w:val="24"/>
          <w:bdr w:val="none" w:sz="0" w:space="0" w:color="auto" w:frame="1"/>
        </w:rPr>
        <w:drawing>
          <wp:inline distT="0" distB="0" distL="0" distR="0">
            <wp:extent cx="4631205" cy="3487003"/>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1" cstate="print"/>
                    <a:srcRect/>
                    <a:stretch>
                      <a:fillRect/>
                    </a:stretch>
                  </pic:blipFill>
                  <pic:spPr bwMode="auto">
                    <a:xfrm>
                      <a:off x="0" y="0"/>
                      <a:ext cx="4631511" cy="3487233"/>
                    </a:xfrm>
                    <a:prstGeom prst="rect">
                      <a:avLst/>
                    </a:prstGeom>
                    <a:noFill/>
                    <a:ln w="9525">
                      <a:noFill/>
                      <a:miter lim="800000"/>
                      <a:headEnd/>
                      <a:tailEnd/>
                    </a:ln>
                  </pic:spPr>
                </pic:pic>
              </a:graphicData>
            </a:graphic>
          </wp:inline>
        </w:drawing>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lastRenderedPageBreak/>
        <w:t>Output:</w:t>
      </w:r>
    </w:p>
    <w:tbl>
      <w:tblPr>
        <w:tblW w:w="0" w:type="auto"/>
        <w:tblCellSpacing w:w="15" w:type="dxa"/>
        <w:tblCellMar>
          <w:top w:w="15" w:type="dxa"/>
          <w:left w:w="15" w:type="dxa"/>
          <w:bottom w:w="15" w:type="dxa"/>
          <w:right w:w="15" w:type="dxa"/>
        </w:tblCellMar>
        <w:tblLook w:val="04A0"/>
      </w:tblPr>
      <w:tblGrid>
        <w:gridCol w:w="208"/>
        <w:gridCol w:w="5507"/>
      </w:tblGrid>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tc>
        <w:tc>
          <w:tcPr>
            <w:tcW w:w="5462" w:type="dxa"/>
            <w:tcBorders>
              <w:top w:val="nil"/>
              <w:left w:val="nil"/>
              <w:bottom w:val="nil"/>
              <w:right w:val="nil"/>
            </w:tcBorders>
            <w:vAlign w:val="center"/>
            <w:hideMark/>
          </w:tcPr>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 number</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153</w:t>
            </w:r>
          </w:p>
          <w:p w:rsidR="00F912AF" w:rsidRPr="00C02669" w:rsidRDefault="00F912AF" w:rsidP="003E14B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153 is a </w:t>
            </w:r>
            <w:proofErr w:type="spellStart"/>
            <w:r w:rsidRPr="00C02669">
              <w:rPr>
                <w:rFonts w:ascii="Tw Cen MT" w:eastAsia="Times New Roman" w:hAnsi="Tw Cen MT" w:cs="Arial"/>
                <w:color w:val="000000" w:themeColor="text1"/>
                <w:sz w:val="24"/>
                <w:szCs w:val="24"/>
              </w:rPr>
              <w:t>armstrong</w:t>
            </w:r>
            <w:proofErr w:type="spellEnd"/>
            <w:r w:rsidRPr="00C02669">
              <w:rPr>
                <w:rFonts w:ascii="Tw Cen MT" w:eastAsia="Times New Roman" w:hAnsi="Tw Cen MT" w:cs="Arial"/>
                <w:color w:val="000000" w:themeColor="text1"/>
                <w:sz w:val="24"/>
                <w:szCs w:val="24"/>
              </w:rPr>
              <w:t xml:space="preserve"> number</w:t>
            </w:r>
          </w:p>
        </w:tc>
      </w:tr>
    </w:tbl>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 xml:space="preserve">5. Using for loop </w:t>
      </w:r>
      <w:proofErr w:type="gramStart"/>
      <w:r w:rsidRPr="00C02669">
        <w:rPr>
          <w:rFonts w:ascii="Tw Cen MT" w:eastAsia="Times New Roman" w:hAnsi="Tw Cen MT" w:cs="Arial"/>
          <w:color w:val="000000" w:themeColor="text1"/>
          <w:sz w:val="24"/>
          <w:szCs w:val="24"/>
          <w:bdr w:val="none" w:sz="0" w:space="0" w:color="auto" w:frame="1"/>
        </w:rPr>
        <w:t>( 100</w:t>
      </w:r>
      <w:proofErr w:type="gramEnd"/>
      <w:r w:rsidRPr="00C02669">
        <w:rPr>
          <w:rFonts w:ascii="Tw Cen MT" w:eastAsia="Times New Roman" w:hAnsi="Tw Cen MT" w:cs="Arial"/>
          <w:color w:val="000000" w:themeColor="text1"/>
          <w:sz w:val="24"/>
          <w:szCs w:val="24"/>
          <w:bdr w:val="none" w:sz="0" w:space="0" w:color="auto" w:frame="1"/>
        </w:rPr>
        <w:t xml:space="preserve"> to 500 )</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Another sample program to print Armstrong number using for loop.</w:t>
      </w:r>
      <w:proofErr w:type="gramEnd"/>
      <w:r w:rsidRPr="00C02669">
        <w:rPr>
          <w:rFonts w:ascii="Tw Cen MT" w:eastAsia="Times New Roman" w:hAnsi="Tw Cen MT" w:cs="Arial"/>
          <w:color w:val="000000" w:themeColor="text1"/>
          <w:sz w:val="24"/>
          <w:szCs w:val="24"/>
        </w:rPr>
        <w:t xml:space="preserve"> Check out the program along with the sample output.</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Armstrong Number </w:t>
      </w:r>
      <w:proofErr w:type="gramStart"/>
      <w:r w:rsidRPr="00C02669">
        <w:rPr>
          <w:rFonts w:ascii="Tw Cen MT" w:eastAsia="Times New Roman" w:hAnsi="Tw Cen MT" w:cs="Arial"/>
          <w:color w:val="000000" w:themeColor="text1"/>
          <w:sz w:val="24"/>
          <w:szCs w:val="24"/>
        </w:rPr>
        <w:t>In</w:t>
      </w:r>
      <w:proofErr w:type="gramEnd"/>
      <w:r w:rsidRPr="00C02669">
        <w:rPr>
          <w:rFonts w:ascii="Tw Cen MT" w:eastAsia="Times New Roman" w:hAnsi="Tw Cen MT" w:cs="Arial"/>
          <w:color w:val="000000" w:themeColor="text1"/>
          <w:sz w:val="24"/>
          <w:szCs w:val="24"/>
        </w:rPr>
        <w:t xml:space="preserve"> Java using for loop</w:t>
      </w:r>
    </w:p>
    <w:p w:rsidR="00F912AF" w:rsidRPr="00C02669" w:rsidRDefault="00F912AF" w:rsidP="00F912AF">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Java</w:t>
      </w:r>
    </w:p>
    <w:p w:rsidR="00F912AF" w:rsidRPr="00C02669" w:rsidRDefault="00F912AF" w:rsidP="00F912AF">
      <w:pPr>
        <w:spacing w:after="0"/>
        <w:ind w:right="-432"/>
        <w:jc w:val="both"/>
        <w:rPr>
          <w:rFonts w:ascii="Tw Cen MT" w:hAnsi="Tw Cen MT" w:cs="Arial"/>
          <w:color w:val="000000" w:themeColor="text1"/>
          <w:sz w:val="24"/>
          <w:szCs w:val="24"/>
        </w:rPr>
      </w:pPr>
      <w:r>
        <w:rPr>
          <w:rFonts w:ascii="Tw Cen MT" w:hAnsi="Tw Cen MT" w:cs="Arial"/>
          <w:noProof/>
          <w:color w:val="000000" w:themeColor="text1"/>
          <w:sz w:val="24"/>
          <w:szCs w:val="24"/>
        </w:rPr>
        <w:drawing>
          <wp:inline distT="0" distB="0" distL="0" distR="0">
            <wp:extent cx="3848851" cy="3370997"/>
            <wp:effectExtent l="1905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2" cstate="print"/>
                    <a:srcRect/>
                    <a:stretch>
                      <a:fillRect/>
                    </a:stretch>
                  </pic:blipFill>
                  <pic:spPr bwMode="auto">
                    <a:xfrm>
                      <a:off x="0" y="0"/>
                      <a:ext cx="3848973" cy="3371104"/>
                    </a:xfrm>
                    <a:prstGeom prst="rect">
                      <a:avLst/>
                    </a:prstGeom>
                    <a:noFill/>
                    <a:ln w="9525">
                      <a:noFill/>
                      <a:miter lim="800000"/>
                      <a:headEnd/>
                      <a:tailEnd/>
                    </a:ln>
                  </pic:spPr>
                </pic:pic>
              </a:graphicData>
            </a:graphic>
          </wp:inline>
        </w:drawing>
      </w:r>
    </w:p>
    <w:p w:rsidR="00F912AF" w:rsidRDefault="00F912AF" w:rsidP="00F912AF">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F912AF" w:rsidRPr="00C02669" w:rsidRDefault="00F912AF" w:rsidP="00F912AF">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Check Leap Year Or Not – 4 Ways</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 LEAP YEAR</w:t>
      </w:r>
      <w:r w:rsidRPr="00C02669">
        <w:rPr>
          <w:rFonts w:ascii="Tw Cen MT" w:hAnsi="Tw Cen MT" w:cs="Arial"/>
          <w:color w:val="000000" w:themeColor="text1"/>
        </w:rPr>
        <w:t>, also known as an intercalary year or a bissextile year is a calendar year containing 366 days, as compared to the regular 365 days a year.</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extra day is added to balance out the drift between an astronomical year and a seasonal year. The Earth’s revolution generally takes 365.25 days approx to complete. The extra day is added every four years to bridge that extra time period. Here’s an interesting link that explains why years 1800, 1900, 2100 are not Leap years, even though they are divisible by 4.</w:t>
      </w:r>
    </w:p>
    <w:p w:rsidR="00F912AF" w:rsidRPr="00C02669" w:rsidRDefault="00F912AF" w:rsidP="00F912AF">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Ternary Operator</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The ternary operator syntax </w:t>
      </w:r>
      <w:proofErr w:type="gramStart"/>
      <w:r w:rsidRPr="00C02669">
        <w:rPr>
          <w:rFonts w:ascii="Tw Cen MT" w:hAnsi="Tw Cen MT" w:cs="Arial"/>
          <w:color w:val="000000" w:themeColor="text1"/>
        </w:rPr>
        <w:t>is  “</w:t>
      </w:r>
      <w:proofErr w:type="gramEnd"/>
      <w:r w:rsidRPr="00C02669">
        <w:rPr>
          <w:rFonts w:ascii="Tw Cen MT" w:hAnsi="Tw Cen MT" w:cs="Arial"/>
          <w:color w:val="000000" w:themeColor="text1"/>
        </w:rPr>
        <w:t>if (condition)? value1:value2;”, if the condition is true then it returns value1, otherwise it returns value2.</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We are calculating the given year is a leap year or not. A year divisible by 400 (or) a year divisible by 4 and not divisible by 100 is a leap year.</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xml:space="preserve"> Read the year value using scanner object </w:t>
      </w:r>
      <w:proofErr w:type="spellStart"/>
      <w:r w:rsidRPr="00C02669">
        <w:rPr>
          <w:rFonts w:ascii="Tw Cen MT" w:hAnsi="Tw Cen MT" w:cs="Arial"/>
          <w:color w:val="000000" w:themeColor="text1"/>
        </w:rPr>
        <w:t>sc.nextLong</w:t>
      </w:r>
      <w:proofErr w:type="spellEnd"/>
      <w:r w:rsidRPr="00C02669">
        <w:rPr>
          <w:rFonts w:ascii="Tw Cen MT" w:hAnsi="Tw Cen MT" w:cs="Arial"/>
          <w:color w:val="000000" w:themeColor="text1"/>
        </w:rPr>
        <w:t xml:space="preserve"> and store it in the variable y.</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In given example y=1948, y</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0, it is divisible by 400 so c=1 return to a, a is initialized as a=1. Then it prints 1948 is a leap year.</w:t>
      </w:r>
    </w:p>
    <w:p w:rsidR="00F912AF" w:rsidRDefault="00F912AF" w:rsidP="00F912AF">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583959" cy="3090551"/>
            <wp:effectExtent l="19050" t="0" r="0" b="0"/>
            <wp:docPr id="1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3584036" cy="3090617"/>
                    </a:xfrm>
                    <a:prstGeom prst="rect">
                      <a:avLst/>
                    </a:prstGeom>
                    <a:noFill/>
                    <a:ln w="9525">
                      <a:noFill/>
                      <a:miter lim="800000"/>
                      <a:headEnd/>
                      <a:tailEnd/>
                    </a:ln>
                  </pic:spPr>
                </pic:pic>
              </a:graphicData>
            </a:graphic>
          </wp:inline>
        </w:drawing>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any  calendar </w:t>
            </w:r>
            <w:r w:rsidRPr="00C02669">
              <w:rPr>
                <w:rStyle w:val="crayon-v"/>
                <w:rFonts w:ascii="Tw Cen MT" w:hAnsi="Tw Cen MT" w:cs="Arial"/>
                <w:color w:val="000000" w:themeColor="text1"/>
                <w:sz w:val="24"/>
                <w:szCs w:val="24"/>
                <w:bdr w:val="none" w:sz="0" w:space="0" w:color="auto" w:frame="1"/>
              </w:rPr>
              <w:t>year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1950</w:t>
            </w:r>
          </w:p>
          <w:p w:rsidR="00F912AF" w:rsidRPr="00C02669" w:rsidRDefault="00F912AF"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1950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leap </w:t>
            </w:r>
            <w:r w:rsidRPr="00C02669">
              <w:rPr>
                <w:rStyle w:val="crayon-v"/>
                <w:rFonts w:ascii="Tw Cen MT" w:hAnsi="Tw Cen MT" w:cs="Arial"/>
                <w:color w:val="000000" w:themeColor="text1"/>
                <w:sz w:val="24"/>
                <w:szCs w:val="24"/>
                <w:bdr w:val="none" w:sz="0" w:space="0" w:color="auto" w:frame="1"/>
              </w:rPr>
              <w:t>year</w:t>
            </w:r>
          </w:p>
        </w:tc>
      </w:tr>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any  calendar </w:t>
            </w:r>
            <w:r w:rsidRPr="00C02669">
              <w:rPr>
                <w:rStyle w:val="crayon-v"/>
                <w:rFonts w:ascii="Tw Cen MT" w:hAnsi="Tw Cen MT" w:cs="Arial"/>
                <w:color w:val="000000" w:themeColor="text1"/>
                <w:sz w:val="24"/>
                <w:szCs w:val="24"/>
                <w:bdr w:val="none" w:sz="0" w:space="0" w:color="auto" w:frame="1"/>
              </w:rPr>
              <w:t>year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1948</w:t>
            </w:r>
          </w:p>
          <w:p w:rsidR="00F912AF" w:rsidRPr="00C02669" w:rsidRDefault="00F912AF"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1948</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leap </w:t>
            </w:r>
            <w:r w:rsidRPr="00C02669">
              <w:rPr>
                <w:rStyle w:val="crayon-v"/>
                <w:rFonts w:ascii="Tw Cen MT" w:hAnsi="Tw Cen MT" w:cs="Arial"/>
                <w:color w:val="000000" w:themeColor="text1"/>
                <w:sz w:val="24"/>
                <w:szCs w:val="24"/>
                <w:bdr w:val="none" w:sz="0" w:space="0" w:color="auto" w:frame="1"/>
              </w:rPr>
              <w:t>year</w:t>
            </w:r>
          </w:p>
        </w:tc>
      </w:tr>
    </w:tbl>
    <w:p w:rsidR="00F912AF" w:rsidRPr="00C02669" w:rsidRDefault="00F912AF" w:rsidP="00F912AF">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Static Method</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In this program </w:t>
      </w:r>
      <w:proofErr w:type="spellStart"/>
      <w:proofErr w:type="gramStart"/>
      <w:r w:rsidRPr="00C02669">
        <w:rPr>
          <w:rFonts w:ascii="Tw Cen MT" w:hAnsi="Tw Cen MT" w:cs="Arial"/>
          <w:color w:val="000000" w:themeColor="text1"/>
        </w:rPr>
        <w:t>leapOrNot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long year) is the static method which finds the given year is a leap year or not. </w:t>
      </w:r>
      <w:proofErr w:type="spellStart"/>
      <w:proofErr w:type="gramStart"/>
      <w:r w:rsidRPr="00C02669">
        <w:rPr>
          <w:rFonts w:ascii="Tw Cen MT" w:hAnsi="Tw Cen MT" w:cs="Arial"/>
          <w:color w:val="000000" w:themeColor="text1"/>
        </w:rPr>
        <w:t>leapOrNot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long year) method calls at the main method of the class </w:t>
      </w:r>
      <w:proofErr w:type="spellStart"/>
      <w:r w:rsidRPr="00C02669">
        <w:rPr>
          <w:rFonts w:ascii="Tw Cen MT" w:hAnsi="Tw Cen MT" w:cs="Arial"/>
          <w:color w:val="000000" w:themeColor="text1"/>
        </w:rPr>
        <w:t>Leapyear</w:t>
      </w:r>
      <w:proofErr w:type="spellEnd"/>
      <w:r w:rsidRPr="00C02669">
        <w:rPr>
          <w:rFonts w:ascii="Tw Cen MT" w:hAnsi="Tw Cen MT" w:cs="Arial"/>
          <w:color w:val="000000" w:themeColor="text1"/>
        </w:rPr>
        <w:t>. Then that static method starts the execution.</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 </w:t>
      </w:r>
      <w:r w:rsidRPr="00C02669">
        <w:rPr>
          <w:rFonts w:ascii="Tw Cen MT" w:hAnsi="Tw Cen MT" w:cs="Arial"/>
          <w:color w:val="000000" w:themeColor="text1"/>
        </w:rPr>
        <w:t xml:space="preserve">If the year divisible by 400 then it prints the given year is </w:t>
      </w:r>
      <w:proofErr w:type="gramStart"/>
      <w:r w:rsidRPr="00C02669">
        <w:rPr>
          <w:rFonts w:ascii="Tw Cen MT" w:hAnsi="Tw Cen MT" w:cs="Arial"/>
          <w:color w:val="000000" w:themeColor="text1"/>
        </w:rPr>
        <w:t>leap(</w:t>
      </w:r>
      <w:proofErr w:type="gramEnd"/>
      <w:r w:rsidRPr="00C02669">
        <w:rPr>
          <w:rFonts w:ascii="Tw Cen MT" w:hAnsi="Tw Cen MT" w:cs="Arial"/>
          <w:color w:val="000000" w:themeColor="text1"/>
        </w:rPr>
        <w:t>or)</w:t>
      </w:r>
      <w:r w:rsidRPr="00C02669">
        <w:rPr>
          <w:rStyle w:val="Strong"/>
          <w:rFonts w:ascii="Tw Cen MT" w:eastAsiaTheme="majorEastAsia" w:hAnsi="Tw Cen MT" w:cs="Arial"/>
          <w:color w:val="000000" w:themeColor="text1"/>
          <w:bdr w:val="none" w:sz="0" w:space="0" w:color="auto" w:frame="1"/>
        </w:rPr>
        <w:t> </w:t>
      </w:r>
      <w:r w:rsidRPr="00C02669">
        <w:rPr>
          <w:rFonts w:ascii="Tw Cen MT" w:hAnsi="Tw Cen MT" w:cs="Arial"/>
          <w:color w:val="000000" w:themeColor="text1"/>
        </w:rPr>
        <w:t>If the given year divisible by 4 and not divisible by 100 then it prints the given year is a leap.</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 </w:t>
      </w:r>
      <w:r w:rsidRPr="00C02669">
        <w:rPr>
          <w:rFonts w:ascii="Tw Cen MT" w:hAnsi="Tw Cen MT" w:cs="Arial"/>
          <w:color w:val="000000" w:themeColor="text1"/>
        </w:rPr>
        <w:t>Otherwise, it prints “year is not a leap year”.</w:t>
      </w:r>
    </w:p>
    <w:p w:rsidR="00F912AF" w:rsidRDefault="00F912AF" w:rsidP="00F912AF">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117710" cy="4394579"/>
            <wp:effectExtent l="19050" t="0" r="649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srcRect/>
                    <a:stretch>
                      <a:fillRect/>
                    </a:stretch>
                  </pic:blipFill>
                  <pic:spPr bwMode="auto">
                    <a:xfrm>
                      <a:off x="0" y="0"/>
                      <a:ext cx="3117710" cy="4394579"/>
                    </a:xfrm>
                    <a:prstGeom prst="rect">
                      <a:avLst/>
                    </a:prstGeom>
                    <a:noFill/>
                    <a:ln w="9525">
                      <a:noFill/>
                      <a:miter lim="800000"/>
                      <a:headEnd/>
                      <a:tailEnd/>
                    </a:ln>
                  </pic:spPr>
                </pic:pic>
              </a:graphicData>
            </a:graphic>
          </wp:inline>
        </w:drawing>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any calendar </w:t>
            </w:r>
            <w:r w:rsidRPr="00C02669">
              <w:rPr>
                <w:rStyle w:val="crayon-v"/>
                <w:rFonts w:ascii="Tw Cen MT" w:hAnsi="Tw Cen MT" w:cs="Arial"/>
                <w:color w:val="000000" w:themeColor="text1"/>
                <w:sz w:val="24"/>
                <w:szCs w:val="24"/>
                <w:bdr w:val="none" w:sz="0" w:space="0" w:color="auto" w:frame="1"/>
              </w:rPr>
              <w:t>year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2016</w:t>
            </w:r>
          </w:p>
          <w:p w:rsidR="00F912AF" w:rsidRPr="00C02669" w:rsidRDefault="00F912AF"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2016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leap </w:t>
            </w:r>
            <w:r w:rsidRPr="00C02669">
              <w:rPr>
                <w:rStyle w:val="crayon-v"/>
                <w:rFonts w:ascii="Tw Cen MT" w:hAnsi="Tw Cen MT" w:cs="Arial"/>
                <w:color w:val="000000" w:themeColor="text1"/>
                <w:sz w:val="24"/>
                <w:szCs w:val="24"/>
                <w:bdr w:val="none" w:sz="0" w:space="0" w:color="auto" w:frame="1"/>
              </w:rPr>
              <w:t>year</w:t>
            </w:r>
          </w:p>
        </w:tc>
      </w:tr>
    </w:tbl>
    <w:p w:rsidR="00F912AF" w:rsidRPr="00C02669" w:rsidRDefault="00F912AF" w:rsidP="00F912AF">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t>Using Command Line Arguments</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We</w:t>
      </w:r>
      <w:hyperlink r:id="rId55" w:history="1">
        <w:r w:rsidRPr="00C02669">
          <w:rPr>
            <w:rStyle w:val="Hyperlink"/>
            <w:rFonts w:ascii="Tw Cen MT" w:hAnsi="Tw Cen MT" w:cs="Arial"/>
            <w:color w:val="000000" w:themeColor="text1"/>
            <w:u w:val="none"/>
            <w:bdr w:val="none" w:sz="0" w:space="0" w:color="auto" w:frame="1"/>
          </w:rPr>
          <w:t> can read command line arguments from</w:t>
        </w:r>
      </w:hyperlink>
      <w:r w:rsidRPr="00C02669">
        <w:rPr>
          <w:rFonts w:ascii="Tw Cen MT" w:hAnsi="Tw Cen MT" w:cs="Arial"/>
          <w:color w:val="000000" w:themeColor="text1"/>
        </w:rPr>
        <w:t xml:space="preserve"> “String </w:t>
      </w:r>
      <w:proofErr w:type="spellStart"/>
      <w:proofErr w:type="gramStart"/>
      <w:r w:rsidRPr="00C02669">
        <w:rPr>
          <w:rFonts w:ascii="Tw Cen MT" w:hAnsi="Tw Cen MT" w:cs="Arial"/>
          <w:color w:val="000000" w:themeColor="text1"/>
        </w:rPr>
        <w:t>args</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of the main method.</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Convert the year which is in the string format at </w:t>
      </w:r>
      <w:proofErr w:type="spellStart"/>
      <w:proofErr w:type="gramStart"/>
      <w:r w:rsidRPr="00C02669">
        <w:rPr>
          <w:rFonts w:ascii="Tw Cen MT" w:hAnsi="Tw Cen MT" w:cs="Arial"/>
          <w:color w:val="000000" w:themeColor="text1"/>
        </w:rPr>
        <w:t>arg</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0], in to int using year=</w:t>
      </w:r>
      <w:proofErr w:type="spellStart"/>
      <w:r w:rsidRPr="00C02669">
        <w:rPr>
          <w:rFonts w:ascii="Tw Cen MT" w:hAnsi="Tw Cen MT" w:cs="Arial"/>
          <w:color w:val="000000" w:themeColor="text1"/>
        </w:rPr>
        <w:t>Integer.parseInt</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arg</w:t>
      </w:r>
      <w:proofErr w:type="spellEnd"/>
      <w:r w:rsidRPr="00C02669">
        <w:rPr>
          <w:rFonts w:ascii="Tw Cen MT" w:hAnsi="Tw Cen MT" w:cs="Arial"/>
          <w:color w:val="000000" w:themeColor="text1"/>
        </w:rPr>
        <w:t>[0]);. Integer is the wrapper class which converts the string into int data type.</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w:t>
      </w:r>
      <w:r w:rsidRPr="00C02669">
        <w:rPr>
          <w:rFonts w:ascii="Tw Cen MT" w:hAnsi="Tw Cen MT" w:cs="Arial"/>
          <w:color w:val="000000" w:themeColor="text1"/>
        </w:rPr>
        <w:t> If the year divisible by 400 then it prints the given year is leap or if the given year divisible by 4 and not divisible by 100 then it prints the given year is a leap.</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 </w:t>
      </w:r>
      <w:r w:rsidRPr="00C02669">
        <w:rPr>
          <w:rFonts w:ascii="Tw Cen MT" w:hAnsi="Tw Cen MT" w:cs="Arial"/>
          <w:color w:val="000000" w:themeColor="text1"/>
        </w:rPr>
        <w:t>Otherwise, it prints “year is not a leap year”.</w:t>
      </w:r>
    </w:p>
    <w:p w:rsidR="00F912AF" w:rsidRDefault="00F912AF" w:rsidP="00F912AF">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031248" cy="3521122"/>
            <wp:effectExtent l="19050" t="0" r="0" b="0"/>
            <wp:docPr id="1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031258" cy="3521134"/>
                    </a:xfrm>
                    <a:prstGeom prst="rect">
                      <a:avLst/>
                    </a:prstGeom>
                    <a:noFill/>
                    <a:ln w="9525">
                      <a:noFill/>
                      <a:miter lim="800000"/>
                      <a:headEnd/>
                      <a:tailEnd/>
                    </a:ln>
                  </pic:spPr>
                </pic:pic>
              </a:graphicData>
            </a:graphic>
          </wp:inline>
        </w:drawing>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 </w:t>
            </w:r>
            <w:proofErr w:type="spellStart"/>
            <w:r w:rsidRPr="00C02669">
              <w:rPr>
                <w:rStyle w:val="crayon-i"/>
                <w:rFonts w:ascii="Tw Cen MT" w:hAnsi="Tw Cen MT" w:cs="Arial"/>
                <w:color w:val="000000" w:themeColor="text1"/>
                <w:sz w:val="24"/>
                <w:szCs w:val="24"/>
                <w:bdr w:val="none" w:sz="0" w:space="0" w:color="auto" w:frame="1"/>
              </w:rPr>
              <w:t>Leapyear</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2050</w:t>
            </w:r>
          </w:p>
          <w:p w:rsidR="00F912AF" w:rsidRPr="00C02669" w:rsidRDefault="00F912AF"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2050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leap </w:t>
            </w:r>
            <w:r w:rsidRPr="00C02669">
              <w:rPr>
                <w:rStyle w:val="crayon-v"/>
                <w:rFonts w:ascii="Tw Cen MT" w:hAnsi="Tw Cen MT" w:cs="Arial"/>
                <w:color w:val="000000" w:themeColor="text1"/>
                <w:sz w:val="24"/>
                <w:szCs w:val="24"/>
                <w:bdr w:val="none" w:sz="0" w:space="0" w:color="auto" w:frame="1"/>
              </w:rPr>
              <w:t>year</w:t>
            </w:r>
          </w:p>
        </w:tc>
      </w:tr>
    </w:tbl>
    <w:p w:rsidR="00F912AF" w:rsidRPr="00C02669" w:rsidRDefault="00F912AF" w:rsidP="00F912AF">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b/>
          <w:bCs/>
          <w:color w:val="000000" w:themeColor="text1"/>
          <w:sz w:val="24"/>
          <w:szCs w:val="24"/>
          <w:bdr w:val="none" w:sz="0" w:space="0" w:color="auto" w:frame="1"/>
        </w:rPr>
        <w:t xml:space="preserve">Java Leap Year </w:t>
      </w:r>
      <w:proofErr w:type="gramStart"/>
      <w:r w:rsidRPr="00C02669">
        <w:rPr>
          <w:rFonts w:ascii="Tw Cen MT" w:hAnsi="Tw Cen MT" w:cs="Arial"/>
          <w:b/>
          <w:bCs/>
          <w:color w:val="000000" w:themeColor="text1"/>
          <w:sz w:val="24"/>
          <w:szCs w:val="24"/>
          <w:bdr w:val="none" w:sz="0" w:space="0" w:color="auto" w:frame="1"/>
        </w:rPr>
        <w:t>Or</w:t>
      </w:r>
      <w:proofErr w:type="gramEnd"/>
      <w:r w:rsidRPr="00C02669">
        <w:rPr>
          <w:rFonts w:ascii="Tw Cen MT" w:hAnsi="Tw Cen MT" w:cs="Arial"/>
          <w:b/>
          <w:bCs/>
          <w:color w:val="000000" w:themeColor="text1"/>
          <w:sz w:val="24"/>
          <w:szCs w:val="24"/>
          <w:bdr w:val="none" w:sz="0" w:space="0" w:color="auto" w:frame="1"/>
        </w:rPr>
        <w:t xml:space="preserve"> Not – Using Function</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The </w:t>
      </w:r>
      <w:proofErr w:type="gramStart"/>
      <w:r w:rsidRPr="00C02669">
        <w:rPr>
          <w:rFonts w:ascii="Tw Cen MT" w:hAnsi="Tw Cen MT" w:cs="Arial"/>
          <w:color w:val="000000" w:themeColor="text1"/>
        </w:rPr>
        <w:t>leap(</w:t>
      </w:r>
      <w:proofErr w:type="gramEnd"/>
      <w:r w:rsidRPr="00C02669">
        <w:rPr>
          <w:rFonts w:ascii="Tw Cen MT" w:hAnsi="Tw Cen MT" w:cs="Arial"/>
          <w:color w:val="000000" w:themeColor="text1"/>
        </w:rPr>
        <w:t>int year) function returns c=1 if the given year is a)divisible by 400 or b) divisible by 4 and not divisible by 100.</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The function calls at the main method if year</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0, then it returns the c value and c value initialized to the variable “a” if a=1 then prints  “is a leap year” otherwise prints “not a leap year”.</w:t>
      </w:r>
    </w:p>
    <w:p w:rsidR="00F912AF" w:rsidRDefault="00F912AF" w:rsidP="00F912AF">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294509" cy="5861713"/>
            <wp:effectExtent l="19050" t="0" r="1141" b="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3294509" cy="5861713"/>
                    </a:xfrm>
                    <a:prstGeom prst="rect">
                      <a:avLst/>
                    </a:prstGeom>
                    <a:noFill/>
                    <a:ln w="9525">
                      <a:noFill/>
                      <a:miter lim="800000"/>
                      <a:headEnd/>
                      <a:tailEnd/>
                    </a:ln>
                  </pic:spPr>
                </pic:pic>
              </a:graphicData>
            </a:graphic>
          </wp:inline>
        </w:drawing>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any calendar </w:t>
            </w:r>
            <w:r w:rsidRPr="00C02669">
              <w:rPr>
                <w:rStyle w:val="crayon-v"/>
                <w:rFonts w:ascii="Tw Cen MT" w:hAnsi="Tw Cen MT" w:cs="Arial"/>
                <w:color w:val="000000" w:themeColor="text1"/>
                <w:sz w:val="24"/>
                <w:szCs w:val="24"/>
                <w:bdr w:val="none" w:sz="0" w:space="0" w:color="auto" w:frame="1"/>
              </w:rPr>
              <w:t>year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2016</w:t>
            </w:r>
          </w:p>
          <w:p w:rsidR="00F912AF" w:rsidRPr="00C02669" w:rsidRDefault="00F912AF"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2016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leap </w:t>
            </w:r>
            <w:r w:rsidRPr="00C02669">
              <w:rPr>
                <w:rStyle w:val="crayon-v"/>
                <w:rFonts w:ascii="Tw Cen MT" w:hAnsi="Tw Cen MT" w:cs="Arial"/>
                <w:color w:val="000000" w:themeColor="text1"/>
                <w:sz w:val="24"/>
                <w:szCs w:val="24"/>
                <w:bdr w:val="none" w:sz="0" w:space="0" w:color="auto" w:frame="1"/>
              </w:rPr>
              <w:t>year</w:t>
            </w:r>
          </w:p>
        </w:tc>
      </w:tr>
    </w:tbl>
    <w:p w:rsidR="00F912AF" w:rsidRPr="00C02669" w:rsidRDefault="00F912AF" w:rsidP="00F912AF">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b/>
          <w:bCs/>
          <w:color w:val="000000" w:themeColor="text1"/>
          <w:sz w:val="24"/>
          <w:szCs w:val="24"/>
          <w:bdr w:val="none" w:sz="0" w:space="0" w:color="auto" w:frame="1"/>
        </w:rPr>
        <w:t>Using If-Else</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We are using if else condition to find the given year is a leap year or not.</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The 1st if condition checks the given year is equal to zero or not, if not</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a</w:t>
      </w:r>
      <w:proofErr w:type="gramEnd"/>
      <w:r w:rsidRPr="00C02669">
        <w:rPr>
          <w:rStyle w:val="Strong"/>
          <w:rFonts w:ascii="Tw Cen MT" w:eastAsiaTheme="majorEastAsia" w:hAnsi="Tw Cen MT" w:cs="Arial"/>
          <w:color w:val="000000" w:themeColor="text1"/>
          <w:bdr w:val="none" w:sz="0" w:space="0" w:color="auto" w:frame="1"/>
        </w:rPr>
        <w:t>)</w:t>
      </w:r>
      <w:r w:rsidRPr="00C02669">
        <w:rPr>
          <w:rFonts w:ascii="Tw Cen MT" w:hAnsi="Tw Cen MT" w:cs="Arial"/>
          <w:color w:val="000000" w:themeColor="text1"/>
        </w:rPr>
        <w:t> If given year divisible by 400 it prints  “is a leap year”, if condition false then come to else part.</w:t>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 </w:t>
      </w:r>
      <w:r w:rsidRPr="00C02669">
        <w:rPr>
          <w:rFonts w:ascii="Tw Cen MT" w:hAnsi="Tw Cen MT" w:cs="Arial"/>
          <w:color w:val="000000" w:themeColor="text1"/>
        </w:rPr>
        <w:t xml:space="preserve">If given year divisible by 100, then inner if condition checks the year is divisible by 4 or not if true then prints “is a leap year” otherwise prints “is not a leap year. If condition </w:t>
      </w:r>
      <w:proofErr w:type="gramStart"/>
      <w:r w:rsidRPr="00C02669">
        <w:rPr>
          <w:rFonts w:ascii="Tw Cen MT" w:hAnsi="Tw Cen MT" w:cs="Arial"/>
          <w:color w:val="000000" w:themeColor="text1"/>
        </w:rPr>
        <w:t>if(</w:t>
      </w:r>
      <w:proofErr w:type="gramEnd"/>
      <w:r w:rsidRPr="00C02669">
        <w:rPr>
          <w:rFonts w:ascii="Tw Cen MT" w:hAnsi="Tw Cen MT" w:cs="Arial"/>
          <w:color w:val="000000" w:themeColor="text1"/>
        </w:rPr>
        <w:t>year%100!=0) is false then it prints “is not a leap year”.</w:t>
      </w:r>
    </w:p>
    <w:p w:rsidR="00F912AF" w:rsidRDefault="00F912AF" w:rsidP="00F912AF">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022880" cy="4019266"/>
            <wp:effectExtent l="19050" t="0" r="6070" b="0"/>
            <wp:docPr id="1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3022880" cy="4019266"/>
                    </a:xfrm>
                    <a:prstGeom prst="rect">
                      <a:avLst/>
                    </a:prstGeom>
                    <a:noFill/>
                    <a:ln w="9525">
                      <a:noFill/>
                      <a:miter lim="800000"/>
                      <a:headEnd/>
                      <a:tailEnd/>
                    </a:ln>
                  </pic:spPr>
                </pic:pic>
              </a:graphicData>
            </a:graphic>
          </wp:inline>
        </w:drawing>
      </w:r>
    </w:p>
    <w:p w:rsidR="00F912AF" w:rsidRPr="00C02669" w:rsidRDefault="00F912AF" w:rsidP="00F912AF">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F912AF" w:rsidRPr="00C02669" w:rsidRDefault="00F912AF" w:rsidP="00F912AF">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912AF" w:rsidRPr="00C02669" w:rsidTr="003E14B4">
        <w:trPr>
          <w:tblCellSpacing w:w="15" w:type="dxa"/>
        </w:trPr>
        <w:tc>
          <w:tcPr>
            <w:tcW w:w="0" w:type="auto"/>
            <w:tcBorders>
              <w:top w:val="nil"/>
              <w:left w:val="nil"/>
              <w:bottom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912AF" w:rsidRPr="00C02669" w:rsidRDefault="00F912AF"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F912AF" w:rsidRPr="00C02669" w:rsidRDefault="00F912AF"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any  calendar </w:t>
            </w:r>
            <w:r w:rsidRPr="00C02669">
              <w:rPr>
                <w:rStyle w:val="crayon-v"/>
                <w:rFonts w:ascii="Tw Cen MT" w:hAnsi="Tw Cen MT" w:cs="Arial"/>
                <w:color w:val="000000" w:themeColor="text1"/>
                <w:sz w:val="24"/>
                <w:szCs w:val="24"/>
                <w:bdr w:val="none" w:sz="0" w:space="0" w:color="auto" w:frame="1"/>
              </w:rPr>
              <w:t>year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1999</w:t>
            </w:r>
          </w:p>
          <w:p w:rsidR="00F912AF" w:rsidRPr="00C02669" w:rsidRDefault="00F912AF"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1999</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leap </w:t>
            </w:r>
            <w:r w:rsidRPr="00C02669">
              <w:rPr>
                <w:rStyle w:val="crayon-v"/>
                <w:rFonts w:ascii="Tw Cen MT" w:hAnsi="Tw Cen MT" w:cs="Arial"/>
                <w:color w:val="000000" w:themeColor="text1"/>
                <w:sz w:val="24"/>
                <w:szCs w:val="24"/>
                <w:bdr w:val="none" w:sz="0" w:space="0" w:color="auto" w:frame="1"/>
              </w:rPr>
              <w:t>year</w:t>
            </w:r>
          </w:p>
        </w:tc>
      </w:tr>
    </w:tbl>
    <w:p w:rsidR="00F912AF" w:rsidRPr="00C02669" w:rsidRDefault="00F912AF" w:rsidP="00F912AF">
      <w:pPr>
        <w:spacing w:after="0"/>
        <w:ind w:right="-432"/>
        <w:jc w:val="both"/>
        <w:rPr>
          <w:rFonts w:ascii="Tw Cen MT" w:hAnsi="Tw Cen MT" w:cs="Arial"/>
          <w:color w:val="000000" w:themeColor="text1"/>
          <w:sz w:val="24"/>
          <w:szCs w:val="24"/>
        </w:rPr>
      </w:pPr>
    </w:p>
    <w:p w:rsidR="00F912AF" w:rsidRPr="00F912AF" w:rsidRDefault="00F912AF" w:rsidP="00F912AF">
      <w:pPr>
        <w:pStyle w:val="Heading1"/>
        <w:spacing w:before="46" w:line="312" w:lineRule="atLeast"/>
        <w:jc w:val="both"/>
        <w:rPr>
          <w:rFonts w:ascii="Tw Cen MT" w:hAnsi="Tw Cen MT" w:cs="Arial"/>
          <w:bCs w:val="0"/>
          <w:color w:val="000000" w:themeColor="text1"/>
          <w:szCs w:val="24"/>
        </w:rPr>
      </w:pPr>
      <w:r w:rsidRPr="00F912AF">
        <w:rPr>
          <w:rFonts w:ascii="Tw Cen MT" w:eastAsiaTheme="minorHAnsi" w:hAnsi="Tw Cen MT" w:cs="Arial"/>
          <w:bCs w:val="0"/>
          <w:color w:val="000000" w:themeColor="text1"/>
          <w:szCs w:val="24"/>
        </w:rPr>
        <w:t>Java program</w:t>
      </w:r>
      <w:r w:rsidRPr="00F912AF">
        <w:rPr>
          <w:rFonts w:ascii="Tw Cen MT" w:hAnsi="Tw Cen MT" w:cs="Arial"/>
          <w:bCs w:val="0"/>
          <w:color w:val="000000" w:themeColor="text1"/>
          <w:szCs w:val="24"/>
        </w:rPr>
        <w:t xml:space="preserve"> to Print ASCII Value in Java</w:t>
      </w:r>
    </w:p>
    <w:p w:rsidR="00F912AF" w:rsidRPr="00F912AF" w:rsidRDefault="00F912AF" w:rsidP="00F912AF">
      <w:pPr>
        <w:pStyle w:val="Heading1"/>
        <w:spacing w:before="46" w:line="312" w:lineRule="atLeast"/>
        <w:jc w:val="both"/>
        <w:rPr>
          <w:rFonts w:ascii="Tw Cen MT" w:hAnsi="Tw Cen MT" w:cs="Arial"/>
          <w:b w:val="0"/>
          <w:color w:val="000000" w:themeColor="text1"/>
          <w:sz w:val="24"/>
        </w:rPr>
      </w:pPr>
      <w:proofErr w:type="gramStart"/>
      <w:r w:rsidRPr="00F912AF">
        <w:rPr>
          <w:rStyle w:val="Strong"/>
          <w:rFonts w:ascii="Tw Cen MT" w:hAnsi="Tw Cen MT" w:cs="Arial"/>
          <w:b/>
          <w:color w:val="000000" w:themeColor="text1"/>
          <w:sz w:val="24"/>
        </w:rPr>
        <w:t>ASCII</w:t>
      </w:r>
      <w:r w:rsidRPr="00F912AF">
        <w:rPr>
          <w:rFonts w:ascii="Tw Cen MT" w:hAnsi="Tw Cen MT" w:cs="Arial"/>
          <w:b w:val="0"/>
          <w:color w:val="000000" w:themeColor="text1"/>
          <w:sz w:val="24"/>
        </w:rPr>
        <w:t> acronym for American Standard Code for Information Interchange.</w:t>
      </w:r>
      <w:proofErr w:type="gramEnd"/>
      <w:r w:rsidRPr="00F912AF">
        <w:rPr>
          <w:rFonts w:ascii="Tw Cen MT" w:hAnsi="Tw Cen MT" w:cs="Arial"/>
          <w:b w:val="0"/>
          <w:color w:val="000000" w:themeColor="text1"/>
          <w:sz w:val="24"/>
        </w:rPr>
        <w:t xml:space="preserve"> It is a 7-bit character set contains </w:t>
      </w:r>
      <w:r w:rsidRPr="00F912AF">
        <w:rPr>
          <w:rStyle w:val="Strong"/>
          <w:rFonts w:ascii="Tw Cen MT" w:hAnsi="Tw Cen MT" w:cs="Arial"/>
          <w:b/>
          <w:color w:val="000000" w:themeColor="text1"/>
          <w:sz w:val="24"/>
        </w:rPr>
        <w:t>128</w:t>
      </w:r>
      <w:r w:rsidRPr="00F912AF">
        <w:rPr>
          <w:rFonts w:ascii="Tw Cen MT" w:hAnsi="Tw Cen MT" w:cs="Arial"/>
          <w:b w:val="0"/>
          <w:color w:val="000000" w:themeColor="text1"/>
          <w:sz w:val="24"/>
        </w:rPr>
        <w:t> (0 to 127) characters. It represents the numerical value of a character. For example, the </w:t>
      </w:r>
      <w:r w:rsidRPr="00F912AF">
        <w:rPr>
          <w:rStyle w:val="Strong"/>
          <w:rFonts w:ascii="Tw Cen MT" w:hAnsi="Tw Cen MT" w:cs="Arial"/>
          <w:b/>
          <w:color w:val="000000" w:themeColor="text1"/>
          <w:sz w:val="24"/>
        </w:rPr>
        <w:t>ASCII value</w:t>
      </w:r>
      <w:r w:rsidRPr="00F912AF">
        <w:rPr>
          <w:rFonts w:ascii="Tw Cen MT" w:hAnsi="Tw Cen MT" w:cs="Arial"/>
          <w:b w:val="0"/>
          <w:color w:val="000000" w:themeColor="text1"/>
          <w:sz w:val="24"/>
        </w:rPr>
        <w:t> of </w:t>
      </w:r>
      <w:r w:rsidRPr="00F912AF">
        <w:rPr>
          <w:rStyle w:val="Strong"/>
          <w:rFonts w:ascii="Tw Cen MT" w:hAnsi="Tw Cen MT" w:cs="Arial"/>
          <w:b/>
          <w:color w:val="000000" w:themeColor="text1"/>
          <w:sz w:val="24"/>
        </w:rPr>
        <w:t>A</w:t>
      </w:r>
      <w:r w:rsidRPr="00F912AF">
        <w:rPr>
          <w:rFonts w:ascii="Tw Cen MT" w:hAnsi="Tw Cen MT" w:cs="Arial"/>
          <w:b w:val="0"/>
          <w:color w:val="000000" w:themeColor="text1"/>
          <w:sz w:val="24"/>
        </w:rPr>
        <w:t> is </w:t>
      </w:r>
      <w:r w:rsidRPr="00F912AF">
        <w:rPr>
          <w:rStyle w:val="Strong"/>
          <w:rFonts w:ascii="Tw Cen MT" w:hAnsi="Tw Cen MT" w:cs="Arial"/>
          <w:b/>
          <w:color w:val="000000" w:themeColor="text1"/>
          <w:sz w:val="24"/>
        </w:rPr>
        <w:t>65</w:t>
      </w:r>
      <w:r w:rsidRPr="00F912AF">
        <w:rPr>
          <w:rFonts w:ascii="Tw Cen MT" w:hAnsi="Tw Cen MT" w:cs="Arial"/>
          <w:b w:val="0"/>
          <w:color w:val="000000" w:themeColor="text1"/>
          <w:sz w:val="24"/>
        </w:rPr>
        <w:t>.</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In this section, we will learn </w:t>
      </w:r>
      <w:r w:rsidRPr="00C02669">
        <w:rPr>
          <w:rStyle w:val="Strong"/>
          <w:rFonts w:ascii="Tw Cen MT" w:eastAsiaTheme="majorEastAsia" w:hAnsi="Tw Cen MT" w:cs="Arial"/>
          <w:color w:val="000000" w:themeColor="text1"/>
        </w:rPr>
        <w:t>how to print ASCII value</w:t>
      </w:r>
      <w:r w:rsidRPr="00C02669">
        <w:rPr>
          <w:rFonts w:ascii="Tw Cen MT" w:hAnsi="Tw Cen MT" w:cs="Arial"/>
          <w:color w:val="000000" w:themeColor="text1"/>
        </w:rPr>
        <w:t> or </w:t>
      </w:r>
      <w:r w:rsidRPr="00C02669">
        <w:rPr>
          <w:rStyle w:val="Strong"/>
          <w:rFonts w:ascii="Tw Cen MT" w:eastAsiaTheme="majorEastAsia" w:hAnsi="Tw Cen MT" w:cs="Arial"/>
          <w:color w:val="000000" w:themeColor="text1"/>
        </w:rPr>
        <w:t>code</w:t>
      </w:r>
      <w:r w:rsidRPr="00C02669">
        <w:rPr>
          <w:rFonts w:ascii="Tw Cen MT" w:hAnsi="Tw Cen MT" w:cs="Arial"/>
          <w:color w:val="000000" w:themeColor="text1"/>
        </w:rPr>
        <w:t> through a </w:t>
      </w:r>
      <w:r w:rsidRPr="00C02669">
        <w:rPr>
          <w:rStyle w:val="Strong"/>
          <w:rFonts w:ascii="Tw Cen MT" w:eastAsiaTheme="majorEastAsia" w:hAnsi="Tw Cen MT" w:cs="Arial"/>
          <w:color w:val="000000" w:themeColor="text1"/>
        </w:rPr>
        <w:t>Java</w:t>
      </w:r>
      <w:r w:rsidRPr="00C02669">
        <w:rPr>
          <w:rFonts w:ascii="Tw Cen MT" w:hAnsi="Tw Cen MT" w:cs="Arial"/>
          <w:color w:val="000000" w:themeColor="text1"/>
        </w:rPr>
        <w:t> </w:t>
      </w:r>
      <w:proofErr w:type="spellStart"/>
      <w:r w:rsidRPr="00C02669">
        <w:rPr>
          <w:rFonts w:ascii="Tw Cen MT" w:hAnsi="Tw Cen MT" w:cs="Arial"/>
          <w:color w:val="000000" w:themeColor="text1"/>
        </w:rPr>
        <w:t>program.There</w:t>
      </w:r>
      <w:proofErr w:type="spellEnd"/>
      <w:r w:rsidRPr="00C02669">
        <w:rPr>
          <w:rFonts w:ascii="Tw Cen MT" w:hAnsi="Tw Cen MT" w:cs="Arial"/>
          <w:color w:val="000000" w:themeColor="text1"/>
        </w:rPr>
        <w:t xml:space="preserve"> are </w:t>
      </w:r>
      <w:r w:rsidRPr="00C02669">
        <w:rPr>
          <w:rStyle w:val="Strong"/>
          <w:rFonts w:ascii="Tw Cen MT" w:eastAsiaTheme="majorEastAsia" w:hAnsi="Tw Cen MT" w:cs="Arial"/>
          <w:color w:val="000000" w:themeColor="text1"/>
        </w:rPr>
        <w:t>two</w:t>
      </w:r>
      <w:r w:rsidRPr="00C02669">
        <w:rPr>
          <w:rFonts w:ascii="Tw Cen MT" w:hAnsi="Tw Cen MT" w:cs="Arial"/>
          <w:color w:val="000000" w:themeColor="text1"/>
        </w:rPr>
        <w:t> ways to print ASCII value in </w:t>
      </w:r>
      <w:hyperlink r:id="rId59" w:history="1">
        <w:r w:rsidRPr="00C02669">
          <w:rPr>
            <w:rStyle w:val="Hyperlink"/>
            <w:rFonts w:ascii="Tw Cen MT" w:eastAsiaTheme="majorEastAsia" w:hAnsi="Tw Cen MT" w:cs="Arial"/>
            <w:color w:val="000000" w:themeColor="text1"/>
            <w:u w:val="none"/>
          </w:rPr>
          <w:t>Java</w:t>
        </w:r>
      </w:hyperlink>
      <w:r w:rsidRPr="00C02669">
        <w:rPr>
          <w:rFonts w:ascii="Tw Cen MT" w:hAnsi="Tw Cen MT" w:cs="Arial"/>
          <w:color w:val="000000" w:themeColor="text1"/>
        </w:rPr>
        <w:t>:</w:t>
      </w:r>
    </w:p>
    <w:p w:rsidR="00F912AF" w:rsidRPr="00C02669" w:rsidRDefault="00F912AF" w:rsidP="00F912AF">
      <w:pPr>
        <w:numPr>
          <w:ilvl w:val="0"/>
          <w:numId w:val="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Assigning a Variable to the int Variable</w:t>
      </w:r>
    </w:p>
    <w:p w:rsidR="00F912AF" w:rsidRPr="00C02669" w:rsidRDefault="00F912AF" w:rsidP="00F912AF">
      <w:pPr>
        <w:numPr>
          <w:ilvl w:val="0"/>
          <w:numId w:val="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Using Type-Casting</w:t>
      </w:r>
    </w:p>
    <w:p w:rsidR="00F912AF" w:rsidRPr="00C02669" w:rsidRDefault="00F912AF" w:rsidP="00F912AF">
      <w:pPr>
        <w:pStyle w:val="Heading2"/>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Assigning a Variable to the int Variable</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To print the </w:t>
      </w:r>
      <w:hyperlink r:id="rId60" w:history="1">
        <w:r w:rsidRPr="00C02669">
          <w:rPr>
            <w:rStyle w:val="Hyperlink"/>
            <w:rFonts w:ascii="Tw Cen MT" w:eastAsiaTheme="majorEastAsia" w:hAnsi="Tw Cen MT" w:cs="Arial"/>
            <w:color w:val="000000" w:themeColor="text1"/>
            <w:u w:val="none"/>
          </w:rPr>
          <w:t>ASCII</w:t>
        </w:r>
      </w:hyperlink>
      <w:r w:rsidRPr="00C02669">
        <w:rPr>
          <w:rFonts w:ascii="Tw Cen MT" w:hAnsi="Tw Cen MT" w:cs="Arial"/>
          <w:color w:val="000000" w:themeColor="text1"/>
        </w:rPr>
        <w:t> value of a character, we need not use any method or class. Java internally converts the character value to an ASCII value.</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Let's find the </w:t>
      </w:r>
      <w:hyperlink r:id="rId61" w:history="1">
        <w:r w:rsidRPr="00C02669">
          <w:rPr>
            <w:rStyle w:val="Hyperlink"/>
            <w:rFonts w:ascii="Tw Cen MT" w:eastAsiaTheme="majorEastAsia" w:hAnsi="Tw Cen MT" w:cs="Arial"/>
            <w:color w:val="000000" w:themeColor="text1"/>
            <w:u w:val="none"/>
          </w:rPr>
          <w:t>ASCII</w:t>
        </w:r>
      </w:hyperlink>
      <w:r w:rsidRPr="00C02669">
        <w:rPr>
          <w:rFonts w:ascii="Tw Cen MT" w:hAnsi="Tw Cen MT" w:cs="Arial"/>
          <w:color w:val="000000" w:themeColor="text1"/>
        </w:rPr>
        <w:t> value of a character through a </w:t>
      </w:r>
      <w:hyperlink r:id="rId62" w:history="1">
        <w:r w:rsidRPr="00C02669">
          <w:rPr>
            <w:rStyle w:val="Hyperlink"/>
            <w:rFonts w:ascii="Tw Cen MT" w:eastAsiaTheme="majorEastAsia" w:hAnsi="Tw Cen MT" w:cs="Arial"/>
            <w:color w:val="000000" w:themeColor="text1"/>
            <w:u w:val="none"/>
          </w:rPr>
          <w:t>Java program</w:t>
        </w:r>
      </w:hyperlink>
      <w:r w:rsidRPr="00C02669">
        <w:rPr>
          <w:rFonts w:ascii="Tw Cen MT" w:hAnsi="Tw Cen MT" w:cs="Arial"/>
          <w:color w:val="000000" w:themeColor="text1"/>
        </w:rPr>
        <w:t>.</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In the following program, we have assigned two characters </w:t>
      </w:r>
      <w:proofErr w:type="gramStart"/>
      <w:r w:rsidRPr="00C02669">
        <w:rPr>
          <w:rStyle w:val="Strong"/>
          <w:rFonts w:ascii="Tw Cen MT" w:eastAsiaTheme="majorEastAsia" w:hAnsi="Tw Cen MT" w:cs="Arial"/>
          <w:color w:val="000000" w:themeColor="text1"/>
        </w:rPr>
        <w:t>a</w:t>
      </w:r>
      <w:r w:rsidRPr="00C02669">
        <w:rPr>
          <w:rFonts w:ascii="Tw Cen MT" w:hAnsi="Tw Cen MT" w:cs="Arial"/>
          <w:color w:val="000000" w:themeColor="text1"/>
        </w:rPr>
        <w:t> and</w:t>
      </w:r>
      <w:proofErr w:type="gramEnd"/>
      <w:r w:rsidRPr="00C02669">
        <w:rPr>
          <w:rFonts w:ascii="Tw Cen MT" w:hAnsi="Tw Cen MT" w:cs="Arial"/>
          <w:color w:val="000000" w:themeColor="text1"/>
        </w:rPr>
        <w:t> </w:t>
      </w:r>
      <w:r w:rsidRPr="00C02669">
        <w:rPr>
          <w:rStyle w:val="Strong"/>
          <w:rFonts w:ascii="Tw Cen MT" w:eastAsiaTheme="majorEastAsia" w:hAnsi="Tw Cen MT" w:cs="Arial"/>
          <w:color w:val="000000" w:themeColor="text1"/>
        </w:rPr>
        <w:t>b</w:t>
      </w:r>
      <w:r w:rsidRPr="00C02669">
        <w:rPr>
          <w:rFonts w:ascii="Tw Cen MT" w:hAnsi="Tw Cen MT" w:cs="Arial"/>
          <w:color w:val="000000" w:themeColor="text1"/>
        </w:rPr>
        <w:t> in the </w:t>
      </w:r>
      <w:r w:rsidRPr="00C02669">
        <w:rPr>
          <w:rStyle w:val="Strong"/>
          <w:rFonts w:ascii="Tw Cen MT" w:eastAsiaTheme="majorEastAsia" w:hAnsi="Tw Cen MT" w:cs="Arial"/>
          <w:color w:val="000000" w:themeColor="text1"/>
        </w:rPr>
        <w:t>ch1</w:t>
      </w:r>
      <w:r w:rsidRPr="00C02669">
        <w:rPr>
          <w:rFonts w:ascii="Tw Cen MT" w:hAnsi="Tw Cen MT" w:cs="Arial"/>
          <w:color w:val="000000" w:themeColor="text1"/>
        </w:rPr>
        <w:t> and </w:t>
      </w:r>
      <w:r w:rsidRPr="00C02669">
        <w:rPr>
          <w:rStyle w:val="Strong"/>
          <w:rFonts w:ascii="Tw Cen MT" w:eastAsiaTheme="majorEastAsia" w:hAnsi="Tw Cen MT" w:cs="Arial"/>
          <w:color w:val="000000" w:themeColor="text1"/>
        </w:rPr>
        <w:t>ch2</w:t>
      </w:r>
      <w:r w:rsidRPr="00C02669">
        <w:rPr>
          <w:rFonts w:ascii="Tw Cen MT" w:hAnsi="Tw Cen MT" w:cs="Arial"/>
          <w:color w:val="000000" w:themeColor="text1"/>
        </w:rPr>
        <w:t> variables, respectively. To find the ASCII value of </w:t>
      </w:r>
      <w:proofErr w:type="gramStart"/>
      <w:r w:rsidRPr="00C02669">
        <w:rPr>
          <w:rStyle w:val="Strong"/>
          <w:rFonts w:ascii="Tw Cen MT" w:eastAsiaTheme="majorEastAsia" w:hAnsi="Tw Cen MT" w:cs="Arial"/>
          <w:color w:val="000000" w:themeColor="text1"/>
        </w:rPr>
        <w:t>a</w:t>
      </w:r>
      <w:r w:rsidRPr="00C02669">
        <w:rPr>
          <w:rFonts w:ascii="Tw Cen MT" w:hAnsi="Tw Cen MT" w:cs="Arial"/>
          <w:color w:val="000000" w:themeColor="text1"/>
        </w:rPr>
        <w:t> and</w:t>
      </w:r>
      <w:proofErr w:type="gramEnd"/>
      <w:r w:rsidRPr="00C02669">
        <w:rPr>
          <w:rFonts w:ascii="Tw Cen MT" w:hAnsi="Tw Cen MT" w:cs="Arial"/>
          <w:color w:val="000000" w:themeColor="text1"/>
        </w:rPr>
        <w:t> </w:t>
      </w:r>
      <w:r w:rsidRPr="00C02669">
        <w:rPr>
          <w:rStyle w:val="Strong"/>
          <w:rFonts w:ascii="Tw Cen MT" w:eastAsiaTheme="majorEastAsia" w:hAnsi="Tw Cen MT" w:cs="Arial"/>
          <w:color w:val="000000" w:themeColor="text1"/>
        </w:rPr>
        <w:t>b,</w:t>
      </w:r>
      <w:r w:rsidRPr="00C02669">
        <w:rPr>
          <w:rFonts w:ascii="Tw Cen MT" w:hAnsi="Tw Cen MT" w:cs="Arial"/>
          <w:color w:val="000000" w:themeColor="text1"/>
        </w:rPr>
        <w:t> we have assigned ch1 and ch2 variables to the integer variables </w:t>
      </w:r>
      <w:r w:rsidRPr="00C02669">
        <w:rPr>
          <w:rStyle w:val="Strong"/>
          <w:rFonts w:ascii="Tw Cen MT" w:eastAsiaTheme="majorEastAsia" w:hAnsi="Tw Cen MT" w:cs="Arial"/>
          <w:color w:val="000000" w:themeColor="text1"/>
        </w:rPr>
        <w:t>asciivalue1</w:t>
      </w:r>
      <w:r w:rsidRPr="00C02669">
        <w:rPr>
          <w:rFonts w:ascii="Tw Cen MT" w:hAnsi="Tw Cen MT" w:cs="Arial"/>
          <w:color w:val="000000" w:themeColor="text1"/>
        </w:rPr>
        <w:t> and </w:t>
      </w:r>
      <w:r w:rsidRPr="00C02669">
        <w:rPr>
          <w:rStyle w:val="Strong"/>
          <w:rFonts w:ascii="Tw Cen MT" w:eastAsiaTheme="majorEastAsia" w:hAnsi="Tw Cen MT" w:cs="Arial"/>
          <w:color w:val="000000" w:themeColor="text1"/>
        </w:rPr>
        <w:t>asciivalue2,</w:t>
      </w:r>
      <w:r w:rsidRPr="00C02669">
        <w:rPr>
          <w:rFonts w:ascii="Tw Cen MT" w:hAnsi="Tw Cen MT" w:cs="Arial"/>
          <w:color w:val="000000" w:themeColor="text1"/>
        </w:rPr>
        <w:t> respectively. Finally, we have printed the variable </w:t>
      </w:r>
      <w:r w:rsidRPr="00C02669">
        <w:rPr>
          <w:rStyle w:val="Strong"/>
          <w:rFonts w:ascii="Tw Cen MT" w:eastAsiaTheme="majorEastAsia" w:hAnsi="Tw Cen MT" w:cs="Arial"/>
          <w:color w:val="000000" w:themeColor="text1"/>
        </w:rPr>
        <w:t>asciivalue1</w:t>
      </w:r>
      <w:r w:rsidRPr="00C02669">
        <w:rPr>
          <w:rFonts w:ascii="Tw Cen MT" w:hAnsi="Tw Cen MT" w:cs="Arial"/>
          <w:color w:val="000000" w:themeColor="text1"/>
        </w:rPr>
        <w:t> and </w:t>
      </w:r>
      <w:r w:rsidRPr="00C02669">
        <w:rPr>
          <w:rStyle w:val="Strong"/>
          <w:rFonts w:ascii="Tw Cen MT" w:eastAsiaTheme="majorEastAsia" w:hAnsi="Tw Cen MT" w:cs="Arial"/>
          <w:color w:val="000000" w:themeColor="text1"/>
        </w:rPr>
        <w:t>asciivalue2</w:t>
      </w:r>
      <w:r w:rsidRPr="00C02669">
        <w:rPr>
          <w:rFonts w:ascii="Tw Cen MT" w:hAnsi="Tw Cen MT" w:cs="Arial"/>
          <w:color w:val="000000" w:themeColor="text1"/>
        </w:rPr>
        <w:t> in which ASCII values of the characters are stored.</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lastRenderedPageBreak/>
        <w:t>PrintAsciiValueExample1.java</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PrintAsciiValueExample1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Style w:val="comment"/>
          <w:rFonts w:ascii="Tw Cen MT" w:hAnsi="Tw Cen MT" w:cs="Arial"/>
          <w:color w:val="000000" w:themeColor="text1"/>
          <w:sz w:val="24"/>
          <w:szCs w:val="24"/>
          <w:bdr w:val="none" w:sz="0" w:space="0" w:color="auto" w:frame="1"/>
        </w:rPr>
        <w:t>// character whose ASCII value to be found</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char</w:t>
      </w:r>
      <w:r w:rsidRPr="00C02669">
        <w:rPr>
          <w:rFonts w:ascii="Tw Cen MT" w:hAnsi="Tw Cen MT" w:cs="Arial"/>
          <w:color w:val="000000" w:themeColor="text1"/>
          <w:sz w:val="24"/>
          <w:szCs w:val="24"/>
          <w:bdr w:val="none" w:sz="0" w:space="0" w:color="auto" w:frame="1"/>
        </w:rPr>
        <w:t> ch1 = </w:t>
      </w:r>
      <w:r w:rsidRPr="00C02669">
        <w:rPr>
          <w:rStyle w:val="string"/>
          <w:rFonts w:ascii="Tw Cen MT" w:hAnsi="Tw Cen MT" w:cs="Arial"/>
          <w:color w:val="000000" w:themeColor="text1"/>
          <w:sz w:val="24"/>
          <w:szCs w:val="24"/>
          <w:bdr w:val="none" w:sz="0" w:space="0" w:color="auto" w:frame="1"/>
        </w:rPr>
        <w:t>'a'</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char</w:t>
      </w:r>
      <w:r w:rsidRPr="00C02669">
        <w:rPr>
          <w:rFonts w:ascii="Tw Cen MT" w:hAnsi="Tw Cen MT" w:cs="Arial"/>
          <w:color w:val="000000" w:themeColor="text1"/>
          <w:sz w:val="24"/>
          <w:szCs w:val="24"/>
          <w:bdr w:val="none" w:sz="0" w:space="0" w:color="auto" w:frame="1"/>
        </w:rPr>
        <w:t> ch2 = </w:t>
      </w:r>
      <w:r w:rsidRPr="00C02669">
        <w:rPr>
          <w:rStyle w:val="string"/>
          <w:rFonts w:ascii="Tw Cen MT" w:hAnsi="Tw Cen MT" w:cs="Arial"/>
          <w:color w:val="000000" w:themeColor="text1"/>
          <w:sz w:val="24"/>
          <w:szCs w:val="24"/>
          <w:bdr w:val="none" w:sz="0" w:space="0" w:color="auto" w:frame="1"/>
        </w:rPr>
        <w:t>'b'</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Style w:val="comment"/>
          <w:rFonts w:ascii="Tw Cen MT" w:hAnsi="Tw Cen MT" w:cs="Arial"/>
          <w:color w:val="000000" w:themeColor="text1"/>
          <w:sz w:val="24"/>
          <w:szCs w:val="24"/>
          <w:bdr w:val="none" w:sz="0" w:space="0" w:color="auto" w:frame="1"/>
        </w:rPr>
        <w:t>// variable that stores the integer value of the character</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asciivalue1 = ch1;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asciivalue2 = ch2;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System.out.println(</w:t>
      </w:r>
      <w:r w:rsidRPr="00C02669">
        <w:rPr>
          <w:rStyle w:val="string"/>
          <w:rFonts w:ascii="Tw Cen MT" w:hAnsi="Tw Cen MT" w:cs="Arial"/>
          <w:color w:val="000000" w:themeColor="text1"/>
          <w:sz w:val="24"/>
          <w:szCs w:val="24"/>
          <w:bdr w:val="none" w:sz="0" w:space="0" w:color="auto" w:frame="1"/>
        </w:rPr>
        <w:t>"The ASCII value of "</w:t>
      </w:r>
      <w:r w:rsidRPr="00C02669">
        <w:rPr>
          <w:rFonts w:ascii="Tw Cen MT" w:hAnsi="Tw Cen MT" w:cs="Arial"/>
          <w:color w:val="000000" w:themeColor="text1"/>
          <w:sz w:val="24"/>
          <w:szCs w:val="24"/>
          <w:bdr w:val="none" w:sz="0" w:space="0" w:color="auto" w:frame="1"/>
        </w:rPr>
        <w:t> + ch1 + </w:t>
      </w:r>
      <w:r w:rsidRPr="00C02669">
        <w:rPr>
          <w:rStyle w:val="string"/>
          <w:rFonts w:ascii="Tw Cen MT" w:hAnsi="Tw Cen MT" w:cs="Arial"/>
          <w:color w:val="000000" w:themeColor="text1"/>
          <w:sz w:val="24"/>
          <w:szCs w:val="24"/>
          <w:bdr w:val="none" w:sz="0" w:space="0" w:color="auto" w:frame="1"/>
        </w:rPr>
        <w:t>" is: "</w:t>
      </w:r>
      <w:r w:rsidRPr="00C02669">
        <w:rPr>
          <w:rFonts w:ascii="Tw Cen MT" w:hAnsi="Tw Cen MT" w:cs="Arial"/>
          <w:color w:val="000000" w:themeColor="text1"/>
          <w:sz w:val="24"/>
          <w:szCs w:val="24"/>
          <w:bdr w:val="none" w:sz="0" w:space="0" w:color="auto" w:frame="1"/>
        </w:rPr>
        <w:t> + asciivalue1);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System.out.println(</w:t>
      </w:r>
      <w:r w:rsidRPr="00C02669">
        <w:rPr>
          <w:rStyle w:val="string"/>
          <w:rFonts w:ascii="Tw Cen MT" w:hAnsi="Tw Cen MT" w:cs="Arial"/>
          <w:color w:val="000000" w:themeColor="text1"/>
          <w:sz w:val="24"/>
          <w:szCs w:val="24"/>
          <w:bdr w:val="none" w:sz="0" w:space="0" w:color="auto" w:frame="1"/>
        </w:rPr>
        <w:t>"The ASCII value of "</w:t>
      </w:r>
      <w:r w:rsidRPr="00C02669">
        <w:rPr>
          <w:rFonts w:ascii="Tw Cen MT" w:hAnsi="Tw Cen MT" w:cs="Arial"/>
          <w:color w:val="000000" w:themeColor="text1"/>
          <w:sz w:val="24"/>
          <w:szCs w:val="24"/>
          <w:bdr w:val="none" w:sz="0" w:space="0" w:color="auto" w:frame="1"/>
        </w:rPr>
        <w:t> + ch2 + </w:t>
      </w:r>
      <w:r w:rsidRPr="00C02669">
        <w:rPr>
          <w:rStyle w:val="string"/>
          <w:rFonts w:ascii="Tw Cen MT" w:hAnsi="Tw Cen MT" w:cs="Arial"/>
          <w:color w:val="000000" w:themeColor="text1"/>
          <w:sz w:val="24"/>
          <w:szCs w:val="24"/>
          <w:bdr w:val="none" w:sz="0" w:space="0" w:color="auto" w:frame="1"/>
        </w:rPr>
        <w:t>" is: "</w:t>
      </w:r>
      <w:r w:rsidRPr="00C02669">
        <w:rPr>
          <w:rFonts w:ascii="Tw Cen MT" w:hAnsi="Tw Cen MT" w:cs="Arial"/>
          <w:color w:val="000000" w:themeColor="text1"/>
          <w:sz w:val="24"/>
          <w:szCs w:val="24"/>
          <w:bdr w:val="none" w:sz="0" w:space="0" w:color="auto" w:frame="1"/>
        </w:rPr>
        <w:t> + asciivalue2);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The ASCII value of </w:t>
      </w:r>
      <w:proofErr w:type="gramStart"/>
      <w:r w:rsidRPr="00C02669">
        <w:rPr>
          <w:rFonts w:ascii="Tw Cen MT" w:hAnsi="Tw Cen MT" w:cs="Arial"/>
          <w:color w:val="000000" w:themeColor="text1"/>
          <w:sz w:val="24"/>
          <w:szCs w:val="24"/>
        </w:rPr>
        <w:t>a is</w:t>
      </w:r>
      <w:proofErr w:type="gramEnd"/>
      <w:r w:rsidRPr="00C02669">
        <w:rPr>
          <w:rFonts w:ascii="Tw Cen MT" w:hAnsi="Tw Cen MT" w:cs="Arial"/>
          <w:color w:val="000000" w:themeColor="text1"/>
          <w:sz w:val="24"/>
          <w:szCs w:val="24"/>
        </w:rPr>
        <w:t>: 97</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The ASCII value of b is: 98</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Another way to write the above program is:</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PrintAsciiValueExample2.java</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PrintAsciiValueExample2  </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String)   </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ch1 = </w:t>
      </w:r>
      <w:r w:rsidRPr="00C02669">
        <w:rPr>
          <w:rStyle w:val="string"/>
          <w:rFonts w:ascii="Tw Cen MT" w:hAnsi="Tw Cen MT" w:cs="Arial"/>
          <w:color w:val="000000" w:themeColor="text1"/>
          <w:sz w:val="24"/>
          <w:szCs w:val="24"/>
          <w:bdr w:val="none" w:sz="0" w:space="0" w:color="auto" w:frame="1"/>
        </w:rPr>
        <w:t>'a'</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ch2 = </w:t>
      </w:r>
      <w:r w:rsidRPr="00C02669">
        <w:rPr>
          <w:rStyle w:val="string"/>
          <w:rFonts w:ascii="Tw Cen MT" w:hAnsi="Tw Cen MT" w:cs="Arial"/>
          <w:color w:val="000000" w:themeColor="text1"/>
          <w:sz w:val="24"/>
          <w:szCs w:val="24"/>
          <w:bdr w:val="none" w:sz="0" w:space="0" w:color="auto" w:frame="1"/>
        </w:rPr>
        <w:t>'b'</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"The ASCII value of a is: "</w:t>
      </w:r>
      <w:r w:rsidRPr="00C02669">
        <w:rPr>
          <w:rFonts w:ascii="Tw Cen MT" w:hAnsi="Tw Cen MT" w:cs="Arial"/>
          <w:color w:val="000000" w:themeColor="text1"/>
          <w:sz w:val="24"/>
          <w:szCs w:val="24"/>
          <w:bdr w:val="none" w:sz="0" w:space="0" w:color="auto" w:frame="1"/>
        </w:rPr>
        <w:t>+ch1);  </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"The ASCII value of b is: "</w:t>
      </w:r>
      <w:r w:rsidRPr="00C02669">
        <w:rPr>
          <w:rFonts w:ascii="Tw Cen MT" w:hAnsi="Tw Cen MT" w:cs="Arial"/>
          <w:color w:val="000000" w:themeColor="text1"/>
          <w:sz w:val="24"/>
          <w:szCs w:val="24"/>
          <w:bdr w:val="none" w:sz="0" w:space="0" w:color="auto" w:frame="1"/>
        </w:rPr>
        <w:t>+ch2);  </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8"/>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The ASCII value of </w:t>
      </w:r>
      <w:proofErr w:type="gramStart"/>
      <w:r w:rsidRPr="00C02669">
        <w:rPr>
          <w:rFonts w:ascii="Tw Cen MT" w:hAnsi="Tw Cen MT" w:cs="Arial"/>
          <w:color w:val="000000" w:themeColor="text1"/>
          <w:sz w:val="24"/>
          <w:szCs w:val="24"/>
        </w:rPr>
        <w:t>a is</w:t>
      </w:r>
      <w:proofErr w:type="gramEnd"/>
      <w:r w:rsidRPr="00C02669">
        <w:rPr>
          <w:rFonts w:ascii="Tw Cen MT" w:hAnsi="Tw Cen MT" w:cs="Arial"/>
          <w:color w:val="000000" w:themeColor="text1"/>
          <w:sz w:val="24"/>
          <w:szCs w:val="24"/>
        </w:rPr>
        <w:t>: 97</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The ASCII value of b is: 98</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Similarly, we can print the ASCII value of other characters (A, B, C</w:t>
      </w:r>
      <w:proofErr w:type="gramStart"/>
      <w:r w:rsidRPr="00C02669">
        <w:rPr>
          <w:rFonts w:ascii="Tw Cen MT" w:hAnsi="Tw Cen MT" w:cs="Arial"/>
          <w:color w:val="000000" w:themeColor="text1"/>
        </w:rPr>
        <w:t>, ….,</w:t>
      </w:r>
      <w:proofErr w:type="gramEnd"/>
      <w:r w:rsidRPr="00C02669">
        <w:rPr>
          <w:rFonts w:ascii="Tw Cen MT" w:hAnsi="Tw Cen MT" w:cs="Arial"/>
          <w:color w:val="000000" w:themeColor="text1"/>
        </w:rPr>
        <w:t xml:space="preserve"> Z) and symbols (!, @, $, *, etc.).</w:t>
      </w:r>
    </w:p>
    <w:p w:rsidR="00F912AF" w:rsidRPr="00C02669" w:rsidRDefault="00F912AF" w:rsidP="00F912AF">
      <w:pPr>
        <w:pStyle w:val="Heading2"/>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Using Type-Casting</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Type-casting is a way to cast a variable into another </w:t>
      </w:r>
      <w:proofErr w:type="spellStart"/>
      <w:r w:rsidRPr="00C02669">
        <w:rPr>
          <w:rFonts w:ascii="Tw Cen MT" w:hAnsi="Tw Cen MT" w:cs="Arial"/>
          <w:color w:val="000000" w:themeColor="text1"/>
        </w:rPr>
        <w:t>datatype</w:t>
      </w:r>
      <w:proofErr w:type="spellEnd"/>
      <w:r w:rsidRPr="00C02669">
        <w:rPr>
          <w:rFonts w:ascii="Tw Cen MT" w:hAnsi="Tw Cen MT" w:cs="Arial"/>
          <w:color w:val="000000" w:themeColor="text1"/>
        </w:rPr>
        <w:t>.</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In the following program, we have declared two variables </w:t>
      </w:r>
      <w:r w:rsidRPr="00C02669">
        <w:rPr>
          <w:rStyle w:val="Strong"/>
          <w:rFonts w:ascii="Tw Cen MT" w:eastAsiaTheme="majorEastAsia" w:hAnsi="Tw Cen MT" w:cs="Arial"/>
          <w:color w:val="000000" w:themeColor="text1"/>
        </w:rPr>
        <w:t>ch1</w:t>
      </w:r>
      <w:r w:rsidRPr="00C02669">
        <w:rPr>
          <w:rFonts w:ascii="Tw Cen MT" w:hAnsi="Tw Cen MT" w:cs="Arial"/>
          <w:color w:val="000000" w:themeColor="text1"/>
        </w:rPr>
        <w:t> and </w:t>
      </w:r>
      <w:r w:rsidRPr="00C02669">
        <w:rPr>
          <w:rStyle w:val="Strong"/>
          <w:rFonts w:ascii="Tw Cen MT" w:eastAsiaTheme="majorEastAsia" w:hAnsi="Tw Cen MT" w:cs="Arial"/>
          <w:color w:val="000000" w:themeColor="text1"/>
        </w:rPr>
        <w:t>ch2</w:t>
      </w:r>
      <w:r w:rsidRPr="00C02669">
        <w:rPr>
          <w:rFonts w:ascii="Tw Cen MT" w:hAnsi="Tw Cen MT" w:cs="Arial"/>
          <w:color w:val="000000" w:themeColor="text1"/>
        </w:rPr>
        <w:t> of type </w:t>
      </w:r>
      <w:r w:rsidRPr="00C02669">
        <w:rPr>
          <w:rStyle w:val="Strong"/>
          <w:rFonts w:ascii="Tw Cen MT" w:eastAsiaTheme="majorEastAsia" w:hAnsi="Tw Cen MT" w:cs="Arial"/>
          <w:color w:val="000000" w:themeColor="text1"/>
        </w:rPr>
        <w:t>char</w:t>
      </w:r>
      <w:r w:rsidRPr="00C02669">
        <w:rPr>
          <w:rFonts w:ascii="Tw Cen MT" w:hAnsi="Tw Cen MT" w:cs="Arial"/>
          <w:color w:val="000000" w:themeColor="text1"/>
        </w:rPr>
        <w:t> having the character </w:t>
      </w:r>
      <w:proofErr w:type="gramStart"/>
      <w:r w:rsidRPr="00C02669">
        <w:rPr>
          <w:rStyle w:val="Strong"/>
          <w:rFonts w:ascii="Tw Cen MT" w:eastAsiaTheme="majorEastAsia" w:hAnsi="Tw Cen MT" w:cs="Arial"/>
          <w:color w:val="000000" w:themeColor="text1"/>
        </w:rPr>
        <w:t>a</w:t>
      </w:r>
      <w:r w:rsidRPr="00C02669">
        <w:rPr>
          <w:rFonts w:ascii="Tw Cen MT" w:hAnsi="Tw Cen MT" w:cs="Arial"/>
          <w:color w:val="000000" w:themeColor="text1"/>
        </w:rPr>
        <w:t> and</w:t>
      </w:r>
      <w:proofErr w:type="gramEnd"/>
      <w:r w:rsidRPr="00C02669">
        <w:rPr>
          <w:rFonts w:ascii="Tw Cen MT" w:hAnsi="Tw Cen MT" w:cs="Arial"/>
          <w:color w:val="000000" w:themeColor="text1"/>
        </w:rPr>
        <w:t> </w:t>
      </w:r>
      <w:r w:rsidRPr="00C02669">
        <w:rPr>
          <w:rStyle w:val="Strong"/>
          <w:rFonts w:ascii="Tw Cen MT" w:eastAsiaTheme="majorEastAsia" w:hAnsi="Tw Cen MT" w:cs="Arial"/>
          <w:color w:val="000000" w:themeColor="text1"/>
        </w:rPr>
        <w:t>b,</w:t>
      </w:r>
      <w:r w:rsidRPr="00C02669">
        <w:rPr>
          <w:rFonts w:ascii="Tw Cen MT" w:hAnsi="Tw Cen MT" w:cs="Arial"/>
          <w:color w:val="000000" w:themeColor="text1"/>
        </w:rPr>
        <w:t> respectively. In the next two lines, we have cast char type to int type using </w:t>
      </w:r>
      <w:r w:rsidRPr="00C02669">
        <w:rPr>
          <w:rStyle w:val="Strong"/>
          <w:rFonts w:ascii="Tw Cen MT" w:eastAsiaTheme="majorEastAsia" w:hAnsi="Tw Cen MT" w:cs="Arial"/>
          <w:color w:val="000000" w:themeColor="text1"/>
        </w:rPr>
        <w:t>(int)</w:t>
      </w:r>
      <w:r w:rsidRPr="00C02669">
        <w:rPr>
          <w:rFonts w:ascii="Tw Cen MT" w:hAnsi="Tw Cen MT" w:cs="Arial"/>
          <w:color w:val="000000" w:themeColor="text1"/>
        </w:rPr>
        <w:t>. After executing these two lines, the variable </w:t>
      </w:r>
      <w:r w:rsidRPr="00C02669">
        <w:rPr>
          <w:rStyle w:val="Strong"/>
          <w:rFonts w:ascii="Tw Cen MT" w:eastAsiaTheme="majorEastAsia" w:hAnsi="Tw Cen MT" w:cs="Arial"/>
          <w:color w:val="000000" w:themeColor="text1"/>
        </w:rPr>
        <w:t>ch1</w:t>
      </w:r>
      <w:r w:rsidRPr="00C02669">
        <w:rPr>
          <w:rFonts w:ascii="Tw Cen MT" w:hAnsi="Tw Cen MT" w:cs="Arial"/>
          <w:color w:val="000000" w:themeColor="text1"/>
        </w:rPr>
        <w:t> and </w:t>
      </w:r>
      <w:r w:rsidRPr="00C02669">
        <w:rPr>
          <w:rStyle w:val="Strong"/>
          <w:rFonts w:ascii="Tw Cen MT" w:eastAsiaTheme="majorEastAsia" w:hAnsi="Tw Cen MT" w:cs="Arial"/>
          <w:color w:val="000000" w:themeColor="text1"/>
        </w:rPr>
        <w:t>ch2</w:t>
      </w:r>
      <w:r w:rsidRPr="00C02669">
        <w:rPr>
          <w:rFonts w:ascii="Tw Cen MT" w:hAnsi="Tw Cen MT" w:cs="Arial"/>
          <w:color w:val="000000" w:themeColor="text1"/>
        </w:rPr>
        <w:t> are converted to an int variable </w:t>
      </w:r>
      <w:r w:rsidRPr="00C02669">
        <w:rPr>
          <w:rStyle w:val="Strong"/>
          <w:rFonts w:ascii="Tw Cen MT" w:eastAsiaTheme="majorEastAsia" w:hAnsi="Tw Cen MT" w:cs="Arial"/>
          <w:color w:val="000000" w:themeColor="text1"/>
        </w:rPr>
        <w:t>ascii1</w:t>
      </w:r>
      <w:r w:rsidRPr="00C02669">
        <w:rPr>
          <w:rFonts w:ascii="Tw Cen MT" w:hAnsi="Tw Cen MT" w:cs="Arial"/>
          <w:color w:val="000000" w:themeColor="text1"/>
        </w:rPr>
        <w:t> and </w:t>
      </w:r>
      <w:r w:rsidRPr="00C02669">
        <w:rPr>
          <w:rStyle w:val="Strong"/>
          <w:rFonts w:ascii="Tw Cen MT" w:eastAsiaTheme="majorEastAsia" w:hAnsi="Tw Cen MT" w:cs="Arial"/>
          <w:color w:val="000000" w:themeColor="text1"/>
        </w:rPr>
        <w:t>ascii2</w:t>
      </w:r>
      <w:r w:rsidRPr="00C02669">
        <w:rPr>
          <w:rFonts w:ascii="Tw Cen MT" w:hAnsi="Tw Cen MT" w:cs="Arial"/>
          <w:color w:val="000000" w:themeColor="text1"/>
        </w:rPr>
        <w:t>, respectively.</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Finally, we have printed the variable </w:t>
      </w:r>
      <w:r w:rsidRPr="00C02669">
        <w:rPr>
          <w:rStyle w:val="Strong"/>
          <w:rFonts w:ascii="Tw Cen MT" w:eastAsiaTheme="majorEastAsia" w:hAnsi="Tw Cen MT" w:cs="Arial"/>
          <w:color w:val="000000" w:themeColor="text1"/>
        </w:rPr>
        <w:t>ascii1</w:t>
      </w:r>
      <w:r w:rsidRPr="00C02669">
        <w:rPr>
          <w:rFonts w:ascii="Tw Cen MT" w:hAnsi="Tw Cen MT" w:cs="Arial"/>
          <w:color w:val="000000" w:themeColor="text1"/>
        </w:rPr>
        <w:t> and </w:t>
      </w:r>
      <w:r w:rsidRPr="00C02669">
        <w:rPr>
          <w:rStyle w:val="Strong"/>
          <w:rFonts w:ascii="Tw Cen MT" w:eastAsiaTheme="majorEastAsia" w:hAnsi="Tw Cen MT" w:cs="Arial"/>
          <w:color w:val="000000" w:themeColor="text1"/>
        </w:rPr>
        <w:t>ascii2</w:t>
      </w:r>
      <w:r w:rsidRPr="00C02669">
        <w:rPr>
          <w:rFonts w:ascii="Tw Cen MT" w:hAnsi="Tw Cen MT" w:cs="Arial"/>
          <w:color w:val="000000" w:themeColor="text1"/>
        </w:rPr>
        <w:t> in which ASCII values of the characters are stored.</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PrintAsciiValueExample3.java</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lastRenderedPageBreak/>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PrintAsciiValueExample3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Style w:val="comment"/>
          <w:rFonts w:ascii="Tw Cen MT" w:hAnsi="Tw Cen MT" w:cs="Arial"/>
          <w:color w:val="000000" w:themeColor="text1"/>
          <w:sz w:val="24"/>
          <w:szCs w:val="24"/>
          <w:bdr w:val="none" w:sz="0" w:space="0" w:color="auto" w:frame="1"/>
        </w:rPr>
        <w:t>//characters whose ASCII value to be found</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char</w:t>
      </w:r>
      <w:r w:rsidRPr="00C02669">
        <w:rPr>
          <w:rFonts w:ascii="Tw Cen MT" w:hAnsi="Tw Cen MT" w:cs="Arial"/>
          <w:color w:val="000000" w:themeColor="text1"/>
          <w:sz w:val="24"/>
          <w:szCs w:val="24"/>
          <w:bdr w:val="none" w:sz="0" w:space="0" w:color="auto" w:frame="1"/>
        </w:rPr>
        <w:t> ch1 = </w:t>
      </w:r>
      <w:r w:rsidRPr="00C02669">
        <w:rPr>
          <w:rStyle w:val="string"/>
          <w:rFonts w:ascii="Tw Cen MT" w:hAnsi="Tw Cen MT" w:cs="Arial"/>
          <w:color w:val="000000" w:themeColor="text1"/>
          <w:sz w:val="24"/>
          <w:szCs w:val="24"/>
          <w:bdr w:val="none" w:sz="0" w:space="0" w:color="auto" w:frame="1"/>
        </w:rPr>
        <w:t>'a'</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char</w:t>
      </w:r>
      <w:r w:rsidRPr="00C02669">
        <w:rPr>
          <w:rFonts w:ascii="Tw Cen MT" w:hAnsi="Tw Cen MT" w:cs="Arial"/>
          <w:color w:val="000000" w:themeColor="text1"/>
          <w:sz w:val="24"/>
          <w:szCs w:val="24"/>
          <w:bdr w:val="none" w:sz="0" w:space="0" w:color="auto" w:frame="1"/>
        </w:rPr>
        <w:t> ch2 = </w:t>
      </w:r>
      <w:r w:rsidRPr="00C02669">
        <w:rPr>
          <w:rStyle w:val="string"/>
          <w:rFonts w:ascii="Tw Cen MT" w:hAnsi="Tw Cen MT" w:cs="Arial"/>
          <w:color w:val="000000" w:themeColor="text1"/>
          <w:sz w:val="24"/>
          <w:szCs w:val="24"/>
          <w:bdr w:val="none" w:sz="0" w:space="0" w:color="auto" w:frame="1"/>
        </w:rPr>
        <w:t>'b'</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Style w:val="comment"/>
          <w:rFonts w:ascii="Tw Cen MT" w:hAnsi="Tw Cen MT" w:cs="Arial"/>
          <w:color w:val="000000" w:themeColor="text1"/>
          <w:sz w:val="24"/>
          <w:szCs w:val="24"/>
          <w:bdr w:val="none" w:sz="0" w:space="0" w:color="auto" w:frame="1"/>
        </w:rPr>
        <w:t>//casting or converting a charter into int type</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ascii1 =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ch1;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ascii2 =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ch2;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System.out.println(</w:t>
      </w:r>
      <w:r w:rsidRPr="00C02669">
        <w:rPr>
          <w:rStyle w:val="string"/>
          <w:rFonts w:ascii="Tw Cen MT" w:hAnsi="Tw Cen MT" w:cs="Arial"/>
          <w:color w:val="000000" w:themeColor="text1"/>
          <w:sz w:val="24"/>
          <w:szCs w:val="24"/>
          <w:bdr w:val="none" w:sz="0" w:space="0" w:color="auto" w:frame="1"/>
        </w:rPr>
        <w:t>"The ASCII value of "</w:t>
      </w:r>
      <w:r w:rsidRPr="00C02669">
        <w:rPr>
          <w:rFonts w:ascii="Tw Cen MT" w:hAnsi="Tw Cen MT" w:cs="Arial"/>
          <w:color w:val="000000" w:themeColor="text1"/>
          <w:sz w:val="24"/>
          <w:szCs w:val="24"/>
          <w:bdr w:val="none" w:sz="0" w:space="0" w:color="auto" w:frame="1"/>
        </w:rPr>
        <w:t> + ch1 + </w:t>
      </w:r>
      <w:r w:rsidRPr="00C02669">
        <w:rPr>
          <w:rStyle w:val="string"/>
          <w:rFonts w:ascii="Tw Cen MT" w:hAnsi="Tw Cen MT" w:cs="Arial"/>
          <w:color w:val="000000" w:themeColor="text1"/>
          <w:sz w:val="24"/>
          <w:szCs w:val="24"/>
          <w:bdr w:val="none" w:sz="0" w:space="0" w:color="auto" w:frame="1"/>
        </w:rPr>
        <w:t>" is: "</w:t>
      </w:r>
      <w:r w:rsidRPr="00C02669">
        <w:rPr>
          <w:rFonts w:ascii="Tw Cen MT" w:hAnsi="Tw Cen MT" w:cs="Arial"/>
          <w:color w:val="000000" w:themeColor="text1"/>
          <w:sz w:val="24"/>
          <w:szCs w:val="24"/>
          <w:bdr w:val="none" w:sz="0" w:space="0" w:color="auto" w:frame="1"/>
        </w:rPr>
        <w:t> + ascii1);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System.out.println(</w:t>
      </w:r>
      <w:r w:rsidRPr="00C02669">
        <w:rPr>
          <w:rStyle w:val="string"/>
          <w:rFonts w:ascii="Tw Cen MT" w:hAnsi="Tw Cen MT" w:cs="Arial"/>
          <w:color w:val="000000" w:themeColor="text1"/>
          <w:sz w:val="24"/>
          <w:szCs w:val="24"/>
          <w:bdr w:val="none" w:sz="0" w:space="0" w:color="auto" w:frame="1"/>
        </w:rPr>
        <w:t>"The ASCII value of "</w:t>
      </w:r>
      <w:r w:rsidRPr="00C02669">
        <w:rPr>
          <w:rFonts w:ascii="Tw Cen MT" w:hAnsi="Tw Cen MT" w:cs="Arial"/>
          <w:color w:val="000000" w:themeColor="text1"/>
          <w:sz w:val="24"/>
          <w:szCs w:val="24"/>
          <w:bdr w:val="none" w:sz="0" w:space="0" w:color="auto" w:frame="1"/>
        </w:rPr>
        <w:t> + ch1 + </w:t>
      </w:r>
      <w:r w:rsidRPr="00C02669">
        <w:rPr>
          <w:rStyle w:val="string"/>
          <w:rFonts w:ascii="Tw Cen MT" w:hAnsi="Tw Cen MT" w:cs="Arial"/>
          <w:color w:val="000000" w:themeColor="text1"/>
          <w:sz w:val="24"/>
          <w:szCs w:val="24"/>
          <w:bdr w:val="none" w:sz="0" w:space="0" w:color="auto" w:frame="1"/>
        </w:rPr>
        <w:t>" is: "</w:t>
      </w:r>
      <w:r w:rsidRPr="00C02669">
        <w:rPr>
          <w:rFonts w:ascii="Tw Cen MT" w:hAnsi="Tw Cen MT" w:cs="Arial"/>
          <w:color w:val="000000" w:themeColor="text1"/>
          <w:sz w:val="24"/>
          <w:szCs w:val="24"/>
          <w:bdr w:val="none" w:sz="0" w:space="0" w:color="auto" w:frame="1"/>
        </w:rPr>
        <w:t> + ascii2);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9"/>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The ASCII value of </w:t>
      </w:r>
      <w:proofErr w:type="gramStart"/>
      <w:r w:rsidRPr="00C02669">
        <w:rPr>
          <w:rFonts w:ascii="Tw Cen MT" w:hAnsi="Tw Cen MT" w:cs="Arial"/>
          <w:color w:val="000000" w:themeColor="text1"/>
          <w:sz w:val="24"/>
          <w:szCs w:val="24"/>
        </w:rPr>
        <w:t>a is</w:t>
      </w:r>
      <w:proofErr w:type="gramEnd"/>
      <w:r w:rsidRPr="00C02669">
        <w:rPr>
          <w:rFonts w:ascii="Tw Cen MT" w:hAnsi="Tw Cen MT" w:cs="Arial"/>
          <w:color w:val="000000" w:themeColor="text1"/>
          <w:sz w:val="24"/>
          <w:szCs w:val="24"/>
        </w:rPr>
        <w:t>: 97</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The ASCII value of b is: 98</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If we do not want to assign character, we can also take a character from the user.</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PrintAsciiValueExample4.java</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import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java.util.Scanner</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PrintAsciiValueExample4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"Enter a character: "</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Scanner sc = </w:t>
      </w:r>
      <w:r w:rsidRPr="00C02669">
        <w:rPr>
          <w:rStyle w:val="keyword"/>
          <w:rFonts w:ascii="Tw Cen MT" w:hAnsi="Tw Cen MT" w:cs="Arial"/>
          <w:b/>
          <w:bCs/>
          <w:color w:val="000000" w:themeColor="text1"/>
          <w:sz w:val="24"/>
          <w:szCs w:val="24"/>
          <w:bdr w:val="none" w:sz="0" w:space="0" w:color="auto" w:frame="1"/>
        </w:rPr>
        <w:t>new</w:t>
      </w:r>
      <w:r w:rsidRPr="00C02669">
        <w:rPr>
          <w:rFonts w:ascii="Tw Cen MT" w:hAnsi="Tw Cen MT" w:cs="Arial"/>
          <w:color w:val="000000" w:themeColor="text1"/>
          <w:sz w:val="24"/>
          <w:szCs w:val="24"/>
          <w:bdr w:val="none" w:sz="0" w:space="0" w:color="auto" w:frame="1"/>
        </w:rPr>
        <w:t> Scanner(</w:t>
      </w:r>
      <w:proofErr w:type="spellStart"/>
      <w:r w:rsidRPr="00C02669">
        <w:rPr>
          <w:rFonts w:ascii="Tw Cen MT" w:hAnsi="Tw Cen MT" w:cs="Arial"/>
          <w:color w:val="000000" w:themeColor="text1"/>
          <w:sz w:val="24"/>
          <w:szCs w:val="24"/>
          <w:bdr w:val="none" w:sz="0" w:space="0" w:color="auto" w:frame="1"/>
        </w:rPr>
        <w:t>System.in</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char</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chr</w:t>
      </w:r>
      <w:proofErr w:type="spellEnd"/>
      <w:r w:rsidRPr="00C02669">
        <w:rPr>
          <w:rFonts w:ascii="Tw Cen MT" w:hAnsi="Tw Cen MT" w:cs="Arial"/>
          <w:color w:val="000000" w:themeColor="text1"/>
          <w:sz w:val="24"/>
          <w:szCs w:val="24"/>
          <w:bdr w:val="none" w:sz="0" w:space="0" w:color="auto" w:frame="1"/>
        </w:rPr>
        <w:t> = </w:t>
      </w:r>
      <w:proofErr w:type="spellStart"/>
      <w:r w:rsidRPr="00C02669">
        <w:rPr>
          <w:rFonts w:ascii="Tw Cen MT" w:hAnsi="Tw Cen MT" w:cs="Arial"/>
          <w:color w:val="000000" w:themeColor="text1"/>
          <w:sz w:val="24"/>
          <w:szCs w:val="24"/>
          <w:bdr w:val="none" w:sz="0" w:space="0" w:color="auto" w:frame="1"/>
        </w:rPr>
        <w:t>sc.next</w:t>
      </w:r>
      <w:proofErr w:type="spellEnd"/>
      <w:r w:rsidRPr="00C02669">
        <w:rPr>
          <w:rFonts w:ascii="Tw Cen MT" w:hAnsi="Tw Cen MT" w:cs="Arial"/>
          <w:color w:val="000000" w:themeColor="text1"/>
          <w:sz w:val="24"/>
          <w:szCs w:val="24"/>
          <w:bdr w:val="none" w:sz="0" w:space="0" w:color="auto" w:frame="1"/>
        </w:rPr>
        <w:t>().</w:t>
      </w:r>
      <w:proofErr w:type="spellStart"/>
      <w:r w:rsidRPr="00C02669">
        <w:rPr>
          <w:rFonts w:ascii="Tw Cen MT" w:hAnsi="Tw Cen MT" w:cs="Arial"/>
          <w:color w:val="000000" w:themeColor="text1"/>
          <w:sz w:val="24"/>
          <w:szCs w:val="24"/>
          <w:bdr w:val="none" w:sz="0" w:space="0" w:color="auto" w:frame="1"/>
        </w:rPr>
        <w:t>charAt</w:t>
      </w:r>
      <w:proofErr w:type="spellEnd"/>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0</w:t>
      </w: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asciiValue</w:t>
      </w:r>
      <w:proofErr w:type="spellEnd"/>
      <w:r w:rsidRPr="00C02669">
        <w:rPr>
          <w:rFonts w:ascii="Tw Cen MT" w:hAnsi="Tw Cen MT" w:cs="Arial"/>
          <w:color w:val="000000" w:themeColor="text1"/>
          <w:sz w:val="24"/>
          <w:szCs w:val="24"/>
          <w:bdr w:val="none" w:sz="0" w:space="0" w:color="auto" w:frame="1"/>
        </w:rPr>
        <w:t> = </w:t>
      </w:r>
      <w:proofErr w:type="spellStart"/>
      <w:r w:rsidRPr="00C02669">
        <w:rPr>
          <w:rFonts w:ascii="Tw Cen MT" w:hAnsi="Tw Cen MT" w:cs="Arial"/>
          <w:color w:val="000000" w:themeColor="text1"/>
          <w:sz w:val="24"/>
          <w:szCs w:val="24"/>
          <w:bdr w:val="none" w:sz="0" w:space="0" w:color="auto" w:frame="1"/>
        </w:rPr>
        <w:t>chr</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System.out.println(</w:t>
      </w:r>
      <w:r w:rsidRPr="00C02669">
        <w:rPr>
          <w:rStyle w:val="string"/>
          <w:rFonts w:ascii="Tw Cen MT" w:hAnsi="Tw Cen MT" w:cs="Arial"/>
          <w:color w:val="000000" w:themeColor="text1"/>
          <w:sz w:val="24"/>
          <w:szCs w:val="24"/>
          <w:bdr w:val="none" w:sz="0" w:space="0" w:color="auto" w:frame="1"/>
        </w:rPr>
        <w:t>"ASCII value of "</w:t>
      </w:r>
      <w:r w:rsidRPr="00C02669">
        <w:rPr>
          <w:rFonts w:ascii="Tw Cen MT" w:hAnsi="Tw Cen MT" w:cs="Arial"/>
          <w:color w:val="000000" w:themeColor="text1"/>
          <w:sz w:val="24"/>
          <w:szCs w:val="24"/>
          <w:bdr w:val="none" w:sz="0" w:space="0" w:color="auto" w:frame="1"/>
        </w:rPr>
        <w:t> +chr+ </w:t>
      </w:r>
      <w:r w:rsidRPr="00C02669">
        <w:rPr>
          <w:rStyle w:val="string"/>
          <w:rFonts w:ascii="Tw Cen MT" w:hAnsi="Tw Cen MT" w:cs="Arial"/>
          <w:color w:val="000000" w:themeColor="text1"/>
          <w:sz w:val="24"/>
          <w:szCs w:val="24"/>
          <w:bdr w:val="none" w:sz="0" w:space="0" w:color="auto" w:frame="1"/>
        </w:rPr>
        <w:t>" is: "</w:t>
      </w:r>
      <w:r w:rsidRPr="00C02669">
        <w:rPr>
          <w:rFonts w:ascii="Tw Cen MT" w:hAnsi="Tw Cen MT" w:cs="Arial"/>
          <w:color w:val="000000" w:themeColor="text1"/>
          <w:sz w:val="24"/>
          <w:szCs w:val="24"/>
          <w:bdr w:val="none" w:sz="0" w:space="0" w:color="auto" w:frame="1"/>
        </w:rPr>
        <w:t>+asciiValue);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 1:</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Enter a character: P</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ASCII value of P is: 80</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 2:</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Enter a character: G</w:t>
      </w:r>
    </w:p>
    <w:p w:rsidR="00F912AF" w:rsidRPr="00C02669" w:rsidRDefault="00F912AF" w:rsidP="00F912AF">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ASCII value of G is: 71</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The following program prints the ASCII value (0 to 255) of all the characters. In the output, we have shown a few values.</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AsciiValueOfAllChracters.java</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AsciiValueOfAllChracters</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for</w:t>
      </w:r>
      <w:r w:rsidRPr="00C02669">
        <w:rPr>
          <w:rFonts w:ascii="Tw Cen MT" w:hAnsi="Tw Cen MT" w:cs="Arial"/>
          <w:color w:val="000000" w:themeColor="text1"/>
          <w:sz w:val="24"/>
          <w:szCs w:val="24"/>
          <w:bdr w:val="none" w:sz="0" w:space="0" w:color="auto" w:frame="1"/>
        </w:rPr>
        <w:t>(</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 </w:t>
      </w:r>
      <w:r w:rsidRPr="00C02669">
        <w:rPr>
          <w:rStyle w:val="number"/>
          <w:rFonts w:ascii="Tw Cen MT" w:hAnsi="Tw Cen MT" w:cs="Arial"/>
          <w:color w:val="000000" w:themeColor="text1"/>
          <w:sz w:val="24"/>
          <w:szCs w:val="24"/>
          <w:bdr w:val="none" w:sz="0" w:space="0" w:color="auto" w:frame="1"/>
        </w:rPr>
        <w:t>0</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&lt;= </w:t>
      </w:r>
      <w:r w:rsidRPr="00C02669">
        <w:rPr>
          <w:rStyle w:val="number"/>
          <w:rFonts w:ascii="Tw Cen MT" w:hAnsi="Tw Cen MT" w:cs="Arial"/>
          <w:color w:val="000000" w:themeColor="text1"/>
          <w:sz w:val="24"/>
          <w:szCs w:val="24"/>
          <w:bdr w:val="none" w:sz="0" w:space="0" w:color="auto" w:frame="1"/>
        </w:rPr>
        <w:t>255</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lastRenderedPageBreak/>
        <w:t>{  </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System.out.println(</w:t>
      </w:r>
      <w:r w:rsidRPr="00C02669">
        <w:rPr>
          <w:rStyle w:val="string"/>
          <w:rFonts w:ascii="Tw Cen MT" w:hAnsi="Tw Cen MT" w:cs="Arial"/>
          <w:color w:val="000000" w:themeColor="text1"/>
          <w:sz w:val="24"/>
          <w:szCs w:val="24"/>
          <w:bdr w:val="none" w:sz="0" w:space="0" w:color="auto" w:frame="1"/>
        </w:rPr>
        <w:t>" The ASCII value of "</w:t>
      </w:r>
      <w:r w:rsidRPr="00C02669">
        <w:rPr>
          <w:rFonts w:ascii="Tw Cen MT" w:hAnsi="Tw Cen MT" w:cs="Arial"/>
          <w:color w:val="000000" w:themeColor="text1"/>
          <w:sz w:val="24"/>
          <w:szCs w:val="24"/>
          <w:bdr w:val="none" w:sz="0" w:space="0" w:color="auto" w:frame="1"/>
        </w:rPr>
        <w:t> + (</w:t>
      </w:r>
      <w:r w:rsidRPr="00C02669">
        <w:rPr>
          <w:rStyle w:val="keyword"/>
          <w:rFonts w:ascii="Tw Cen MT" w:hAnsi="Tw Cen MT" w:cs="Arial"/>
          <w:b/>
          <w:bCs/>
          <w:color w:val="000000" w:themeColor="text1"/>
          <w:sz w:val="24"/>
          <w:szCs w:val="24"/>
          <w:bdr w:val="none" w:sz="0" w:space="0" w:color="auto" w:frame="1"/>
        </w:rPr>
        <w:t>char</w:t>
      </w:r>
      <w:r w:rsidRPr="00C02669">
        <w:rPr>
          <w:rFonts w:ascii="Tw Cen MT" w:hAnsi="Tw Cen MT" w:cs="Arial"/>
          <w:color w:val="000000" w:themeColor="text1"/>
          <w:sz w:val="24"/>
          <w:szCs w:val="24"/>
          <w:bdr w:val="none" w:sz="0" w:space="0" w:color="auto" w:frame="1"/>
        </w:rPr>
        <w:t>)i + </w:t>
      </w:r>
      <w:r w:rsidRPr="00C02669">
        <w:rPr>
          <w:rStyle w:val="string"/>
          <w:rFonts w:ascii="Tw Cen MT" w:hAnsi="Tw Cen MT" w:cs="Arial"/>
          <w:color w:val="000000" w:themeColor="text1"/>
          <w:sz w:val="24"/>
          <w:szCs w:val="24"/>
          <w:bdr w:val="none" w:sz="0" w:space="0" w:color="auto" w:frame="1"/>
        </w:rPr>
        <w:t>"  =  "</w:t>
      </w:r>
      <w:r w:rsidRPr="00C02669">
        <w:rPr>
          <w:rFonts w:ascii="Tw Cen MT" w:hAnsi="Tw Cen MT" w:cs="Arial"/>
          <w:color w:val="000000" w:themeColor="text1"/>
          <w:sz w:val="24"/>
          <w:szCs w:val="24"/>
          <w:bdr w:val="none" w:sz="0" w:space="0" w:color="auto" w:frame="1"/>
        </w:rPr>
        <w:t> + i);  </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1"/>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F912AF" w:rsidRPr="00C02669" w:rsidRDefault="00F912AF" w:rsidP="00F912AF">
      <w:pPr>
        <w:spacing w:after="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1145632" cy="2048719"/>
            <wp:effectExtent l="19050" t="0" r="0" b="0"/>
            <wp:docPr id="96" name="Picture 96" descr="How to Print ASCII Valu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ow to Print ASCII Value in Java"/>
                    <pic:cNvPicPr>
                      <a:picLocks noChangeAspect="1" noChangeArrowheads="1"/>
                    </pic:cNvPicPr>
                  </pic:nvPicPr>
                  <pic:blipFill>
                    <a:blip r:embed="rId63" cstate="print"/>
                    <a:srcRect/>
                    <a:stretch>
                      <a:fillRect/>
                    </a:stretch>
                  </pic:blipFill>
                  <pic:spPr bwMode="auto">
                    <a:xfrm>
                      <a:off x="0" y="0"/>
                      <a:ext cx="1146604" cy="2050458"/>
                    </a:xfrm>
                    <a:prstGeom prst="rect">
                      <a:avLst/>
                    </a:prstGeom>
                    <a:noFill/>
                    <a:ln w="9525">
                      <a:noFill/>
                      <a:miter lim="800000"/>
                      <a:headEnd/>
                      <a:tailEnd/>
                    </a:ln>
                  </pic:spPr>
                </pic:pic>
              </a:graphicData>
            </a:graphic>
          </wp:inline>
        </w:drawing>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If we want to print the ASCII value of all the alphabets (A to Z), we can set the values in the loop and print them.</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AsciiValueAtoZ.java</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AsciiValueAtoZ</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for</w:t>
      </w:r>
      <w:r w:rsidRPr="00C02669">
        <w:rPr>
          <w:rFonts w:ascii="Tw Cen MT" w:hAnsi="Tw Cen MT" w:cs="Arial"/>
          <w:color w:val="000000" w:themeColor="text1"/>
          <w:sz w:val="24"/>
          <w:szCs w:val="24"/>
          <w:bdr w:val="none" w:sz="0" w:space="0" w:color="auto" w:frame="1"/>
        </w:rPr>
        <w:t>(</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 </w:t>
      </w:r>
      <w:r w:rsidRPr="00C02669">
        <w:rPr>
          <w:rStyle w:val="number"/>
          <w:rFonts w:ascii="Tw Cen MT" w:hAnsi="Tw Cen MT" w:cs="Arial"/>
          <w:color w:val="000000" w:themeColor="text1"/>
          <w:sz w:val="24"/>
          <w:szCs w:val="24"/>
          <w:bdr w:val="none" w:sz="0" w:space="0" w:color="auto" w:frame="1"/>
        </w:rPr>
        <w:t>65</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&lt;= </w:t>
      </w:r>
      <w:r w:rsidRPr="00C02669">
        <w:rPr>
          <w:rStyle w:val="number"/>
          <w:rFonts w:ascii="Tw Cen MT" w:hAnsi="Tw Cen MT" w:cs="Arial"/>
          <w:color w:val="000000" w:themeColor="text1"/>
          <w:sz w:val="24"/>
          <w:szCs w:val="24"/>
          <w:bdr w:val="none" w:sz="0" w:space="0" w:color="auto" w:frame="1"/>
        </w:rPr>
        <w:t>90</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System.out.println(</w:t>
      </w:r>
      <w:r w:rsidRPr="00C02669">
        <w:rPr>
          <w:rStyle w:val="string"/>
          <w:rFonts w:ascii="Tw Cen MT" w:hAnsi="Tw Cen MT" w:cs="Arial"/>
          <w:color w:val="000000" w:themeColor="text1"/>
          <w:sz w:val="24"/>
          <w:szCs w:val="24"/>
          <w:bdr w:val="none" w:sz="0" w:space="0" w:color="auto" w:frame="1"/>
        </w:rPr>
        <w:t>" The ASCII value of "</w:t>
      </w:r>
      <w:r w:rsidRPr="00C02669">
        <w:rPr>
          <w:rFonts w:ascii="Tw Cen MT" w:hAnsi="Tw Cen MT" w:cs="Arial"/>
          <w:color w:val="000000" w:themeColor="text1"/>
          <w:sz w:val="24"/>
          <w:szCs w:val="24"/>
          <w:bdr w:val="none" w:sz="0" w:space="0" w:color="auto" w:frame="1"/>
        </w:rPr>
        <w:t> + (</w:t>
      </w:r>
      <w:r w:rsidRPr="00C02669">
        <w:rPr>
          <w:rStyle w:val="keyword"/>
          <w:rFonts w:ascii="Tw Cen MT" w:hAnsi="Tw Cen MT" w:cs="Arial"/>
          <w:b/>
          <w:bCs/>
          <w:color w:val="000000" w:themeColor="text1"/>
          <w:sz w:val="24"/>
          <w:szCs w:val="24"/>
          <w:bdr w:val="none" w:sz="0" w:space="0" w:color="auto" w:frame="1"/>
        </w:rPr>
        <w:t>char</w:t>
      </w:r>
      <w:r w:rsidRPr="00C02669">
        <w:rPr>
          <w:rFonts w:ascii="Tw Cen MT" w:hAnsi="Tw Cen MT" w:cs="Arial"/>
          <w:color w:val="000000" w:themeColor="text1"/>
          <w:sz w:val="24"/>
          <w:szCs w:val="24"/>
          <w:bdr w:val="none" w:sz="0" w:space="0" w:color="auto" w:frame="1"/>
        </w:rPr>
        <w:t>)i + </w:t>
      </w:r>
      <w:r w:rsidRPr="00C02669">
        <w:rPr>
          <w:rStyle w:val="string"/>
          <w:rFonts w:ascii="Tw Cen MT" w:hAnsi="Tw Cen MT" w:cs="Arial"/>
          <w:color w:val="000000" w:themeColor="text1"/>
          <w:sz w:val="24"/>
          <w:szCs w:val="24"/>
          <w:bdr w:val="none" w:sz="0" w:space="0" w:color="auto" w:frame="1"/>
        </w:rPr>
        <w:t>"  =  "</w:t>
      </w:r>
      <w:r w:rsidRPr="00C02669">
        <w:rPr>
          <w:rFonts w:ascii="Tw Cen MT" w:hAnsi="Tw Cen MT" w:cs="Arial"/>
          <w:color w:val="000000" w:themeColor="text1"/>
          <w:sz w:val="24"/>
          <w:szCs w:val="24"/>
          <w:bdr w:val="none" w:sz="0" w:space="0" w:color="auto" w:frame="1"/>
        </w:rPr>
        <w:t> + i);  </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numPr>
          <w:ilvl w:val="0"/>
          <w:numId w:val="12"/>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F912AF" w:rsidRPr="00C02669" w:rsidRDefault="00F912AF" w:rsidP="00F912AF">
      <w:pPr>
        <w:spacing w:after="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1144206" cy="2173517"/>
            <wp:effectExtent l="19050" t="0" r="0" b="0"/>
            <wp:docPr id="97" name="Picture 97" descr="How to Print ASCII Valu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ow to Print ASCII Value in Java"/>
                    <pic:cNvPicPr>
                      <a:picLocks noChangeAspect="1" noChangeArrowheads="1"/>
                    </pic:cNvPicPr>
                  </pic:nvPicPr>
                  <pic:blipFill>
                    <a:blip r:embed="rId64" cstate="print"/>
                    <a:srcRect/>
                    <a:stretch>
                      <a:fillRect/>
                    </a:stretch>
                  </pic:blipFill>
                  <pic:spPr bwMode="auto">
                    <a:xfrm>
                      <a:off x="0" y="0"/>
                      <a:ext cx="1144245" cy="2173592"/>
                    </a:xfrm>
                    <a:prstGeom prst="rect">
                      <a:avLst/>
                    </a:prstGeom>
                    <a:noFill/>
                    <a:ln w="9525">
                      <a:noFill/>
                      <a:miter lim="800000"/>
                      <a:headEnd/>
                      <a:tailEnd/>
                    </a:ln>
                  </pic:spPr>
                </pic:pic>
              </a:graphicData>
            </a:graphic>
          </wp:inline>
        </w:drawing>
      </w:r>
    </w:p>
    <w:p w:rsidR="00F912AF" w:rsidRPr="00C02669" w:rsidRDefault="00F912AF" w:rsidP="00F912AF">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Similarly, we can print the ASCII value of </w:t>
      </w:r>
      <w:proofErr w:type="gramStart"/>
      <w:r w:rsidRPr="00C02669">
        <w:rPr>
          <w:rStyle w:val="Strong"/>
          <w:rFonts w:ascii="Tw Cen MT" w:eastAsiaTheme="majorEastAsia" w:hAnsi="Tw Cen MT" w:cs="Arial"/>
          <w:color w:val="000000" w:themeColor="text1"/>
        </w:rPr>
        <w:t>a to</w:t>
      </w:r>
      <w:proofErr w:type="gramEnd"/>
      <w:r w:rsidRPr="00C02669">
        <w:rPr>
          <w:rStyle w:val="Strong"/>
          <w:rFonts w:ascii="Tw Cen MT" w:eastAsiaTheme="majorEastAsia" w:hAnsi="Tw Cen MT" w:cs="Arial"/>
          <w:color w:val="000000" w:themeColor="text1"/>
        </w:rPr>
        <w:t xml:space="preserve"> z</w:t>
      </w:r>
      <w:r w:rsidRPr="00C02669">
        <w:rPr>
          <w:rFonts w:ascii="Tw Cen MT" w:hAnsi="Tw Cen MT" w:cs="Arial"/>
          <w:color w:val="000000" w:themeColor="text1"/>
        </w:rPr>
        <w:t> by changing the loop in the above code.</w:t>
      </w:r>
    </w:p>
    <w:p w:rsidR="00F912AF" w:rsidRPr="00C02669" w:rsidRDefault="00F912AF" w:rsidP="00F912AF">
      <w:pPr>
        <w:numPr>
          <w:ilvl w:val="0"/>
          <w:numId w:val="13"/>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for</w:t>
      </w:r>
      <w:r w:rsidRPr="00C02669">
        <w:rPr>
          <w:rFonts w:ascii="Tw Cen MT" w:hAnsi="Tw Cen MT" w:cs="Arial"/>
          <w:color w:val="000000" w:themeColor="text1"/>
          <w:sz w:val="24"/>
          <w:szCs w:val="24"/>
          <w:bdr w:val="none" w:sz="0" w:space="0" w:color="auto" w:frame="1"/>
        </w:rPr>
        <w:t>(</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 </w:t>
      </w:r>
      <w:r w:rsidRPr="00C02669">
        <w:rPr>
          <w:rStyle w:val="number"/>
          <w:rFonts w:ascii="Tw Cen MT" w:hAnsi="Tw Cen MT" w:cs="Arial"/>
          <w:color w:val="000000" w:themeColor="text1"/>
          <w:sz w:val="24"/>
          <w:szCs w:val="24"/>
          <w:bdr w:val="none" w:sz="0" w:space="0" w:color="auto" w:frame="1"/>
        </w:rPr>
        <w:t>97</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&lt;= </w:t>
      </w:r>
      <w:r w:rsidRPr="00C02669">
        <w:rPr>
          <w:rStyle w:val="number"/>
          <w:rFonts w:ascii="Tw Cen MT" w:hAnsi="Tw Cen MT" w:cs="Arial"/>
          <w:color w:val="000000" w:themeColor="text1"/>
          <w:sz w:val="24"/>
          <w:szCs w:val="24"/>
          <w:bdr w:val="none" w:sz="0" w:space="0" w:color="auto" w:frame="1"/>
        </w:rPr>
        <w:t>122</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w:t>
      </w:r>
    </w:p>
    <w:p w:rsidR="00F10004" w:rsidRPr="00C02669" w:rsidRDefault="00F10004" w:rsidP="00F1000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lastRenderedPageBreak/>
        <w:t xml:space="preserve">Reverse </w:t>
      </w:r>
      <w:proofErr w:type="gramStart"/>
      <w:r w:rsidRPr="00C02669">
        <w:rPr>
          <w:rFonts w:ascii="Tw Cen MT" w:eastAsia="Times New Roman" w:hAnsi="Tw Cen MT" w:cs="Arial"/>
          <w:b/>
          <w:bCs/>
          <w:color w:val="000000" w:themeColor="text1"/>
          <w:kern w:val="36"/>
          <w:sz w:val="24"/>
          <w:szCs w:val="24"/>
          <w:bdr w:val="none" w:sz="0" w:space="0" w:color="auto" w:frame="1"/>
        </w:rPr>
        <w:t>A</w:t>
      </w:r>
      <w:proofErr w:type="gramEnd"/>
      <w:r w:rsidRPr="00C02669">
        <w:rPr>
          <w:rFonts w:ascii="Tw Cen MT" w:eastAsia="Times New Roman" w:hAnsi="Tw Cen MT" w:cs="Arial"/>
          <w:b/>
          <w:bCs/>
          <w:color w:val="000000" w:themeColor="text1"/>
          <w:kern w:val="36"/>
          <w:sz w:val="24"/>
          <w:szCs w:val="24"/>
          <w:bdr w:val="none" w:sz="0" w:space="0" w:color="auto" w:frame="1"/>
        </w:rPr>
        <w:t xml:space="preserve"> Number In Java – 4 Simple Ways</w:t>
      </w:r>
    </w:p>
    <w:p w:rsidR="00F10004" w:rsidRPr="00C02669" w:rsidRDefault="00F10004" w:rsidP="00F10004">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While Loop</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Entered value will be assigned to n and res=0.</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While loop iterates until n</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0, if n=0 then the loop terminated and prints the res  value.</w:t>
      </w:r>
    </w:p>
    <w:p w:rsidR="00F10004" w:rsidRPr="00C02669" w:rsidRDefault="00F10004" w:rsidP="00F10004">
      <w:pPr>
        <w:numPr>
          <w:ilvl w:val="0"/>
          <w:numId w:val="14"/>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example n=153, the condition is true ,a=3, res=(0*10)+3=3, n=15</w:t>
      </w:r>
    </w:p>
    <w:p w:rsidR="00F10004" w:rsidRPr="00C02669" w:rsidRDefault="00F10004" w:rsidP="00F10004">
      <w:pPr>
        <w:numPr>
          <w:ilvl w:val="0"/>
          <w:numId w:val="14"/>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n=15 condition true, a=5,res=30+5=35,n=1</w:t>
      </w:r>
    </w:p>
    <w:p w:rsidR="00F10004" w:rsidRPr="00C02669" w:rsidRDefault="00F10004" w:rsidP="00F10004">
      <w:pPr>
        <w:numPr>
          <w:ilvl w:val="0"/>
          <w:numId w:val="14"/>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n=1</w:t>
      </w:r>
      <w:proofErr w:type="gramStart"/>
      <w:r w:rsidRPr="00C02669">
        <w:rPr>
          <w:rFonts w:ascii="Tw Cen MT" w:hAnsi="Tw Cen MT" w:cs="Arial"/>
          <w:color w:val="000000" w:themeColor="text1"/>
          <w:sz w:val="24"/>
          <w:szCs w:val="24"/>
        </w:rPr>
        <w:t>,condition</w:t>
      </w:r>
      <w:proofErr w:type="gramEnd"/>
      <w:r w:rsidRPr="00C02669">
        <w:rPr>
          <w:rFonts w:ascii="Tw Cen MT" w:hAnsi="Tw Cen MT" w:cs="Arial"/>
          <w:color w:val="000000" w:themeColor="text1"/>
          <w:sz w:val="24"/>
          <w:szCs w:val="24"/>
        </w:rPr>
        <w:t xml:space="preserve"> true, a=1, res=35*10+1=351,n=0, so while loop terminated and prints reverse number.</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729806" cy="2640842"/>
            <wp:effectExtent l="19050" t="0" r="3994"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5" cstate="print"/>
                    <a:srcRect/>
                    <a:stretch>
                      <a:fillRect/>
                    </a:stretch>
                  </pic:blipFill>
                  <pic:spPr bwMode="auto">
                    <a:xfrm>
                      <a:off x="0" y="0"/>
                      <a:ext cx="3729816" cy="2640849"/>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153</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351</w:t>
            </w:r>
          </w:p>
        </w:tc>
      </w:tr>
    </w:tbl>
    <w:p w:rsidR="00F10004" w:rsidRPr="00C02669" w:rsidRDefault="00F10004" w:rsidP="00F10004">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Static Method</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Here we have a static method </w:t>
      </w:r>
      <w:proofErr w:type="gramStart"/>
      <w:r w:rsidRPr="00C02669">
        <w:rPr>
          <w:rFonts w:ascii="Tw Cen MT" w:hAnsi="Tw Cen MT" w:cs="Arial"/>
          <w:color w:val="000000" w:themeColor="text1"/>
        </w:rPr>
        <w:t>reverse(</w:t>
      </w:r>
      <w:proofErr w:type="gramEnd"/>
      <w:r w:rsidRPr="00C02669">
        <w:rPr>
          <w:rFonts w:ascii="Tw Cen MT" w:hAnsi="Tw Cen MT" w:cs="Arial"/>
          <w:color w:val="000000" w:themeColor="text1"/>
        </w:rPr>
        <w:t>int num), which calculates the reverse number.</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The reverse method is called at the main method then </w:t>
      </w:r>
      <w:proofErr w:type="gramStart"/>
      <w:r w:rsidRPr="00C02669">
        <w:rPr>
          <w:rFonts w:ascii="Tw Cen MT" w:hAnsi="Tw Cen MT" w:cs="Arial"/>
          <w:color w:val="000000" w:themeColor="text1"/>
        </w:rPr>
        <w:t>reverse</w:t>
      </w:r>
      <w:proofErr w:type="gramEnd"/>
      <w:r w:rsidRPr="00C02669">
        <w:rPr>
          <w:rFonts w:ascii="Tw Cen MT" w:hAnsi="Tw Cen MT" w:cs="Arial"/>
          <w:color w:val="000000" w:themeColor="text1"/>
        </w:rPr>
        <w:t xml:space="preserve"> method executed and returns the reverse number, then prints the reverse number.</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609074" cy="3248167"/>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6" cstate="print"/>
                    <a:srcRect/>
                    <a:stretch>
                      <a:fillRect/>
                    </a:stretch>
                  </pic:blipFill>
                  <pic:spPr bwMode="auto">
                    <a:xfrm>
                      <a:off x="0" y="0"/>
                      <a:ext cx="3609074" cy="3248167"/>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159</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951</w:t>
            </w:r>
          </w:p>
        </w:tc>
      </w:tr>
    </w:tbl>
    <w:p w:rsidR="00F10004" w:rsidRPr="00C02669" w:rsidRDefault="00F10004" w:rsidP="00F10004">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i w:val="0"/>
          <w:color w:val="000000" w:themeColor="text1"/>
          <w:sz w:val="24"/>
          <w:szCs w:val="24"/>
          <w:bdr w:val="none" w:sz="0" w:space="0" w:color="auto" w:frame="1"/>
        </w:rPr>
        <w:t xml:space="preserve">Reverse </w:t>
      </w:r>
      <w:proofErr w:type="gramStart"/>
      <w:r w:rsidRPr="00C02669">
        <w:rPr>
          <w:rFonts w:ascii="Tw Cen MT" w:hAnsi="Tw Cen MT" w:cs="Arial"/>
          <w:i w:val="0"/>
          <w:color w:val="000000" w:themeColor="text1"/>
          <w:sz w:val="24"/>
          <w:szCs w:val="24"/>
          <w:bdr w:val="none" w:sz="0" w:space="0" w:color="auto" w:frame="1"/>
        </w:rPr>
        <w:t>A</w:t>
      </w:r>
      <w:proofErr w:type="gramEnd"/>
      <w:r w:rsidRPr="00C02669">
        <w:rPr>
          <w:rFonts w:ascii="Tw Cen MT" w:hAnsi="Tw Cen MT" w:cs="Arial"/>
          <w:i w:val="0"/>
          <w:color w:val="000000" w:themeColor="text1"/>
          <w:sz w:val="24"/>
          <w:szCs w:val="24"/>
          <w:bdr w:val="none" w:sz="0" w:space="0" w:color="auto" w:frame="1"/>
        </w:rPr>
        <w:t xml:space="preserve"> Number In Java – Using Function</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We are calculating the reverse of a number using for loop.</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For loop iterates until n</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0, here the structure of for loop doesn’t contains the initialization ,increment / decrement.</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For loop repeats these steps a=n%10; res</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 xml:space="preserve">res*10)+a; n=n/10; until the condition is false. </w:t>
      </w:r>
      <w:proofErr w:type="gramStart"/>
      <w:r w:rsidRPr="00C02669">
        <w:rPr>
          <w:rFonts w:ascii="Tw Cen MT" w:hAnsi="Tw Cen MT" w:cs="Arial"/>
          <w:color w:val="000000" w:themeColor="text1"/>
        </w:rPr>
        <w:t>if</w:t>
      </w:r>
      <w:proofErr w:type="gramEnd"/>
      <w:r w:rsidRPr="00C02669">
        <w:rPr>
          <w:rFonts w:ascii="Tw Cen MT" w:hAnsi="Tw Cen MT" w:cs="Arial"/>
          <w:color w:val="000000" w:themeColor="text1"/>
        </w:rPr>
        <w:t xml:space="preserve"> n=0 then it prints reverse of the number.</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864701" cy="2599899"/>
            <wp:effectExtent l="19050" t="0" r="2449"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7" cstate="print"/>
                    <a:srcRect/>
                    <a:stretch>
                      <a:fillRect/>
                    </a:stretch>
                  </pic:blipFill>
                  <pic:spPr bwMode="auto">
                    <a:xfrm>
                      <a:off x="0" y="0"/>
                      <a:ext cx="3865157" cy="2600206"/>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909</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909</w:t>
            </w:r>
          </w:p>
        </w:tc>
      </w:tr>
    </w:tbl>
    <w:p w:rsidR="00F10004" w:rsidRPr="00C02669" w:rsidRDefault="00F10004" w:rsidP="00F10004">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Using Recursion</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In this program </w:t>
      </w:r>
      <w:proofErr w:type="gramStart"/>
      <w:r w:rsidRPr="00C02669">
        <w:rPr>
          <w:rFonts w:ascii="Tw Cen MT" w:hAnsi="Tw Cen MT" w:cs="Arial"/>
          <w:color w:val="000000" w:themeColor="text1"/>
        </w:rPr>
        <w:t>reverse(</w:t>
      </w:r>
      <w:proofErr w:type="gramEnd"/>
      <w:r w:rsidRPr="00C02669">
        <w:rPr>
          <w:rFonts w:ascii="Tw Cen MT" w:hAnsi="Tw Cen MT" w:cs="Arial"/>
          <w:color w:val="000000" w:themeColor="text1"/>
        </w:rPr>
        <w:t>int num) is recursive, it calls itself until the condition is false.</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Using Rev  class object r, call the method reverse(x ) as  </w:t>
      </w:r>
      <w:proofErr w:type="spellStart"/>
      <w:r w:rsidRPr="00C02669">
        <w:rPr>
          <w:rFonts w:ascii="Tw Cen MT" w:hAnsi="Tw Cen MT" w:cs="Arial"/>
          <w:color w:val="000000" w:themeColor="text1"/>
        </w:rPr>
        <w:t>r.reverse</w:t>
      </w:r>
      <w:proofErr w:type="spellEnd"/>
      <w:r w:rsidRPr="00C02669">
        <w:rPr>
          <w:rFonts w:ascii="Tw Cen MT" w:hAnsi="Tw Cen MT" w:cs="Arial"/>
          <w:color w:val="000000" w:themeColor="text1"/>
        </w:rPr>
        <w:t>(x), then reverse(x) method starts the execution and calls itself as reverse(num)  until num!=0.</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354401" cy="3521123"/>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8" cstate="print"/>
                    <a:srcRect/>
                    <a:stretch>
                      <a:fillRect/>
                    </a:stretch>
                  </pic:blipFill>
                  <pic:spPr bwMode="auto">
                    <a:xfrm>
                      <a:off x="0" y="0"/>
                      <a:ext cx="3354193" cy="3520904"/>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F10004" w:rsidRPr="00C02669" w:rsidRDefault="00F10004" w:rsidP="00F10004">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9582</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2859</w:t>
            </w:r>
          </w:p>
        </w:tc>
      </w:tr>
    </w:tbl>
    <w:p w:rsidR="00F10004" w:rsidRPr="00C02669" w:rsidRDefault="00F10004" w:rsidP="00F10004">
      <w:pPr>
        <w:spacing w:after="0"/>
        <w:ind w:right="-432"/>
        <w:jc w:val="both"/>
        <w:rPr>
          <w:rFonts w:ascii="Tw Cen MT" w:hAnsi="Tw Cen MT" w:cs="Arial"/>
          <w:color w:val="000000" w:themeColor="text1"/>
          <w:sz w:val="24"/>
          <w:szCs w:val="24"/>
        </w:rPr>
      </w:pPr>
    </w:p>
    <w:p w:rsidR="00F10004" w:rsidRPr="00C02669" w:rsidRDefault="00F10004" w:rsidP="00F1000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Reverse </w:t>
      </w:r>
      <w:proofErr w:type="gramStart"/>
      <w:r w:rsidRPr="00C02669">
        <w:rPr>
          <w:rFonts w:ascii="Tw Cen MT" w:eastAsia="Times New Roman" w:hAnsi="Tw Cen MT" w:cs="Arial"/>
          <w:b/>
          <w:bCs/>
          <w:color w:val="000000" w:themeColor="text1"/>
          <w:kern w:val="36"/>
          <w:sz w:val="24"/>
          <w:szCs w:val="24"/>
          <w:bdr w:val="none" w:sz="0" w:space="0" w:color="auto" w:frame="1"/>
        </w:rPr>
        <w:t>An</w:t>
      </w:r>
      <w:proofErr w:type="gramEnd"/>
      <w:r w:rsidRPr="00C02669">
        <w:rPr>
          <w:rFonts w:ascii="Tw Cen MT" w:eastAsia="Times New Roman" w:hAnsi="Tw Cen MT" w:cs="Arial"/>
          <w:b/>
          <w:bCs/>
          <w:color w:val="000000" w:themeColor="text1"/>
          <w:kern w:val="36"/>
          <w:sz w:val="24"/>
          <w:szCs w:val="24"/>
          <w:bdr w:val="none" w:sz="0" w:space="0" w:color="auto" w:frame="1"/>
        </w:rPr>
        <w:t xml:space="preserve"> Array</w:t>
      </w:r>
    </w:p>
    <w:p w:rsidR="00F10004" w:rsidRPr="00C02669" w:rsidRDefault="00F10004" w:rsidP="00F10004">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Standard Array Reversal</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hAnsi="Tw Cen MT" w:cs="Arial"/>
          <w:noProof/>
          <w:color w:val="000000" w:themeColor="text1"/>
          <w:bdr w:val="none" w:sz="0" w:space="0" w:color="auto" w:frame="1"/>
        </w:rPr>
        <w:drawing>
          <wp:inline distT="0" distB="0" distL="0" distR="0">
            <wp:extent cx="3512175" cy="2879678"/>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srcRect/>
                    <a:stretch>
                      <a:fillRect/>
                    </a:stretch>
                  </pic:blipFill>
                  <pic:spPr bwMode="auto">
                    <a:xfrm>
                      <a:off x="0" y="0"/>
                      <a:ext cx="3512554" cy="2879989"/>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34"/>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4</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tc>
        <w:tc>
          <w:tcPr>
            <w:tcW w:w="5389"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number of 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the </w:t>
            </w:r>
            <w:r w:rsidRPr="00C02669">
              <w:rPr>
                <w:rStyle w:val="crayon-t"/>
                <w:rFonts w:ascii="Tw Cen MT" w:hAnsi="Tw Cen MT" w:cs="Arial"/>
                <w:color w:val="000000" w:themeColor="text1"/>
                <w:sz w:val="24"/>
                <w:szCs w:val="24"/>
                <w:bdr w:val="none" w:sz="0" w:space="0" w:color="auto" w:frame="1"/>
              </w:rPr>
              <w:t>array</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2</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of an </w:t>
            </w:r>
            <w:r w:rsidRPr="00C02669">
              <w:rPr>
                <w:rStyle w:val="crayon-t"/>
                <w:rFonts w:ascii="Tw Cen MT" w:hAnsi="Tw Cen MT" w:cs="Arial"/>
                <w:color w:val="000000" w:themeColor="text1"/>
                <w:sz w:val="24"/>
                <w:szCs w:val="24"/>
                <w:bdr w:val="none" w:sz="0" w:space="0" w:color="auto" w:frame="1"/>
              </w:rPr>
              <w:t>array</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tc>
      </w:tr>
    </w:tbl>
    <w:p w:rsidR="00F10004" w:rsidRPr="00C02669" w:rsidRDefault="00F10004" w:rsidP="00F10004">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lastRenderedPageBreak/>
        <w:t xml:space="preserve">Without Using </w:t>
      </w:r>
      <w:proofErr w:type="gramStart"/>
      <w:r w:rsidRPr="00C02669">
        <w:rPr>
          <w:rFonts w:ascii="Tw Cen MT" w:hAnsi="Tw Cen MT" w:cs="Arial"/>
          <w:b w:val="0"/>
          <w:bCs w:val="0"/>
          <w:color w:val="000000" w:themeColor="text1"/>
          <w:sz w:val="24"/>
          <w:szCs w:val="24"/>
          <w:bdr w:val="none" w:sz="0" w:space="0" w:color="auto" w:frame="1"/>
        </w:rPr>
        <w:t>Another</w:t>
      </w:r>
      <w:proofErr w:type="gramEnd"/>
      <w:r w:rsidRPr="00C02669">
        <w:rPr>
          <w:rFonts w:ascii="Tw Cen MT" w:hAnsi="Tw Cen MT" w:cs="Arial"/>
          <w:b w:val="0"/>
          <w:bCs w:val="0"/>
          <w:color w:val="000000" w:themeColor="text1"/>
          <w:sz w:val="24"/>
          <w:szCs w:val="24"/>
          <w:bdr w:val="none" w:sz="0" w:space="0" w:color="auto" w:frame="1"/>
        </w:rPr>
        <w:t xml:space="preserve"> Array</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Insert the elements in to the array “</w:t>
      </w:r>
      <w:proofErr w:type="gramStart"/>
      <w:r w:rsidRPr="00C02669">
        <w:rPr>
          <w:rFonts w:ascii="Tw Cen MT" w:hAnsi="Tw Cen MT" w:cs="Arial"/>
          <w:color w:val="000000" w:themeColor="text1"/>
        </w:rPr>
        <w:t>array[</w:t>
      </w:r>
      <w:proofErr w:type="gramEnd"/>
      <w:r w:rsidRPr="00C02669">
        <w:rPr>
          <w:rFonts w:ascii="Tw Cen MT" w:hAnsi="Tw Cen MT" w:cs="Arial"/>
          <w:color w:val="000000" w:themeColor="text1"/>
        </w:rPr>
        <w:t xml:space="preserve">]” using scanner class method </w:t>
      </w:r>
      <w:proofErr w:type="spellStart"/>
      <w:r w:rsidRPr="00C02669">
        <w:rPr>
          <w:rFonts w:ascii="Tw Cen MT" w:hAnsi="Tw Cen MT" w:cs="Arial"/>
          <w:color w:val="000000" w:themeColor="text1"/>
        </w:rPr>
        <w:t>s.nextInt</w:t>
      </w:r>
      <w:proofErr w:type="spellEnd"/>
      <w:r w:rsidRPr="00C02669">
        <w:rPr>
          <w:rFonts w:ascii="Tw Cen MT" w:hAnsi="Tw Cen MT" w:cs="Arial"/>
          <w:color w:val="000000" w:themeColor="text1"/>
        </w:rPr>
        <w:t>().</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 </w:t>
      </w:r>
      <w:r w:rsidRPr="00C02669">
        <w:rPr>
          <w:rFonts w:ascii="Tw Cen MT" w:hAnsi="Tw Cen MT" w:cs="Arial"/>
          <w:color w:val="000000" w:themeColor="text1"/>
        </w:rPr>
        <w:t xml:space="preserve">To reverse the array we are interchanging the n-1 element with the </w:t>
      </w:r>
      <w:proofErr w:type="spellStart"/>
      <w:r w:rsidRPr="00C02669">
        <w:rPr>
          <w:rFonts w:ascii="Tw Cen MT" w:hAnsi="Tw Cen MT" w:cs="Arial"/>
          <w:color w:val="000000" w:themeColor="text1"/>
        </w:rPr>
        <w:t>i’th</w:t>
      </w:r>
      <w:proofErr w:type="spellEnd"/>
      <w:r w:rsidRPr="00C02669">
        <w:rPr>
          <w:rFonts w:ascii="Tw Cen MT" w:hAnsi="Tw Cen MT" w:cs="Arial"/>
          <w:color w:val="000000" w:themeColor="text1"/>
        </w:rPr>
        <w:t xml:space="preserve"> element by increasing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value and decreasing the n value until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&lt;n.</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hAnsi="Tw Cen MT" w:cs="Arial"/>
          <w:noProof/>
          <w:color w:val="000000" w:themeColor="text1"/>
          <w:bdr w:val="none" w:sz="0" w:space="0" w:color="auto" w:frame="1"/>
        </w:rPr>
        <w:drawing>
          <wp:inline distT="0" distB="0" distL="0" distR="0">
            <wp:extent cx="3558021" cy="3446060"/>
            <wp:effectExtent l="19050" t="0" r="4329"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0" cstate="print"/>
                    <a:srcRect/>
                    <a:stretch>
                      <a:fillRect/>
                    </a:stretch>
                  </pic:blipFill>
                  <pic:spPr bwMode="auto">
                    <a:xfrm>
                      <a:off x="0" y="0"/>
                      <a:ext cx="3557800" cy="3445846"/>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13</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tc>
        <w:tc>
          <w:tcPr>
            <w:tcW w:w="5395"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number of 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the </w:t>
            </w:r>
            <w:r w:rsidRPr="00C02669">
              <w:rPr>
                <w:rStyle w:val="crayon-t"/>
                <w:rFonts w:ascii="Tw Cen MT" w:hAnsi="Tw Cen MT" w:cs="Arial"/>
                <w:color w:val="000000" w:themeColor="text1"/>
                <w:sz w:val="24"/>
                <w:szCs w:val="24"/>
                <w:bdr w:val="none" w:sz="0" w:space="0" w:color="auto" w:frame="1"/>
              </w:rPr>
              <w:t>array</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of an </w:t>
            </w:r>
            <w:r w:rsidRPr="00C02669">
              <w:rPr>
                <w:rStyle w:val="crayon-t"/>
                <w:rFonts w:ascii="Tw Cen MT" w:hAnsi="Tw Cen MT" w:cs="Arial"/>
                <w:color w:val="000000" w:themeColor="text1"/>
                <w:sz w:val="24"/>
                <w:szCs w:val="24"/>
                <w:bdr w:val="none" w:sz="0" w:space="0" w:color="auto" w:frame="1"/>
              </w:rPr>
              <w:t>array</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30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tc>
      </w:tr>
    </w:tbl>
    <w:p w:rsidR="00F10004" w:rsidRPr="00C02669" w:rsidRDefault="00F10004" w:rsidP="00F10004">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lastRenderedPageBreak/>
        <w:t>Using Class</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The class “Reverse” will reverse the given array.</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Reverse res=new </w:t>
      </w:r>
      <w:proofErr w:type="gramStart"/>
      <w:r w:rsidRPr="00C02669">
        <w:rPr>
          <w:rFonts w:ascii="Tw Cen MT" w:hAnsi="Tw Cen MT" w:cs="Arial"/>
          <w:color w:val="000000" w:themeColor="text1"/>
        </w:rPr>
        <w:t>Reverse(</w:t>
      </w:r>
      <w:proofErr w:type="spellStart"/>
      <w:proofErr w:type="gramEnd"/>
      <w:r w:rsidRPr="00C02669">
        <w:rPr>
          <w:rFonts w:ascii="Tw Cen MT" w:hAnsi="Tw Cen MT" w:cs="Arial"/>
          <w:color w:val="000000" w:themeColor="text1"/>
        </w:rPr>
        <w:t>array,n</w:t>
      </w:r>
      <w:proofErr w:type="spellEnd"/>
      <w:r w:rsidRPr="00C02669">
        <w:rPr>
          <w:rFonts w:ascii="Tw Cen MT" w:hAnsi="Tw Cen MT" w:cs="Arial"/>
          <w:color w:val="000000" w:themeColor="text1"/>
        </w:rPr>
        <w:t>), creating the Reverse class object res by passing the array, number of elements in the array. Then Reverse class constructor </w:t>
      </w:r>
      <w:proofErr w:type="gramStart"/>
      <w:r w:rsidRPr="00C02669">
        <w:rPr>
          <w:rFonts w:ascii="Tw Cen MT" w:hAnsi="Tw Cen MT" w:cs="Arial"/>
          <w:color w:val="000000" w:themeColor="text1"/>
        </w:rPr>
        <w:t>Reverse(</w:t>
      </w:r>
      <w:proofErr w:type="gramEnd"/>
      <w:r w:rsidRPr="00C02669">
        <w:rPr>
          <w:rFonts w:ascii="Tw Cen MT" w:hAnsi="Tw Cen MT" w:cs="Arial"/>
          <w:color w:val="000000" w:themeColor="text1"/>
        </w:rPr>
        <w:t xml:space="preserve">int[] </w:t>
      </w:r>
      <w:proofErr w:type="spellStart"/>
      <w:r w:rsidRPr="00C02669">
        <w:rPr>
          <w:rFonts w:ascii="Tw Cen MT" w:hAnsi="Tw Cen MT" w:cs="Arial"/>
          <w:color w:val="000000" w:themeColor="text1"/>
        </w:rPr>
        <w:t>a,int</w:t>
      </w:r>
      <w:proofErr w:type="spellEnd"/>
      <w:r w:rsidRPr="00C02669">
        <w:rPr>
          <w:rFonts w:ascii="Tw Cen MT" w:hAnsi="Tw Cen MT" w:cs="Arial"/>
          <w:color w:val="000000" w:themeColor="text1"/>
        </w:rPr>
        <w:t xml:space="preserve"> n) will be executed.</w:t>
      </w:r>
    </w:p>
    <w:p w:rsidR="00F10004" w:rsidRPr="00C02669" w:rsidRDefault="00F10004" w:rsidP="00F10004">
      <w:pPr>
        <w:numPr>
          <w:ilvl w:val="0"/>
          <w:numId w:val="15"/>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for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=length of the array to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&gt;0 and  j=0 to j&lt;length of the array</w:t>
      </w:r>
    </w:p>
    <w:p w:rsidR="00F10004" w:rsidRPr="00C02669" w:rsidRDefault="00F10004" w:rsidP="00F10004">
      <w:pPr>
        <w:numPr>
          <w:ilvl w:val="0"/>
          <w:numId w:val="15"/>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rev[j] = a[i-1]</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hAnsi="Tw Cen MT" w:cs="Arial"/>
          <w:noProof/>
          <w:color w:val="000000" w:themeColor="text1"/>
          <w:bdr w:val="none" w:sz="0" w:space="0" w:color="auto" w:frame="1"/>
        </w:rPr>
        <w:drawing>
          <wp:inline distT="0" distB="0" distL="0" distR="0">
            <wp:extent cx="3615436" cy="4531057"/>
            <wp:effectExtent l="19050" t="0" r="4064"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1" cstate="print"/>
                    <a:srcRect/>
                    <a:stretch>
                      <a:fillRect/>
                    </a:stretch>
                  </pic:blipFill>
                  <pic:spPr bwMode="auto">
                    <a:xfrm>
                      <a:off x="0" y="0"/>
                      <a:ext cx="3616032" cy="4531804"/>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F10004" w:rsidRPr="00C02669" w:rsidRDefault="00F10004" w:rsidP="00F10004">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tc>
        <w:tc>
          <w:tcPr>
            <w:tcW w:w="5395"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the </w:t>
            </w:r>
            <w:r w:rsidRPr="00C02669">
              <w:rPr>
                <w:rStyle w:val="crayon-t"/>
                <w:rFonts w:ascii="Tw Cen MT" w:hAnsi="Tw Cen MT" w:cs="Arial"/>
                <w:color w:val="000000" w:themeColor="text1"/>
                <w:sz w:val="24"/>
                <w:szCs w:val="24"/>
                <w:bdr w:val="none" w:sz="0" w:space="0" w:color="auto" w:frame="1"/>
              </w:rPr>
              <w:t>array</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15</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of an </w:t>
            </w:r>
            <w:r w:rsidRPr="00C02669">
              <w:rPr>
                <w:rStyle w:val="crayon-t"/>
                <w:rFonts w:ascii="Tw Cen MT" w:hAnsi="Tw Cen MT" w:cs="Arial"/>
                <w:color w:val="000000" w:themeColor="text1"/>
                <w:sz w:val="24"/>
                <w:szCs w:val="24"/>
                <w:bdr w:val="none" w:sz="0" w:space="0" w:color="auto" w:frame="1"/>
              </w:rPr>
              <w:t>array</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30</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15</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tc>
      </w:tr>
    </w:tbl>
    <w:p w:rsidR="00F10004" w:rsidRPr="00C02669" w:rsidRDefault="00F10004" w:rsidP="00F10004">
      <w:pPr>
        <w:spacing w:after="0"/>
        <w:ind w:right="-432"/>
        <w:jc w:val="both"/>
        <w:rPr>
          <w:rFonts w:ascii="Tw Cen MT" w:hAnsi="Tw Cen MT" w:cs="Arial"/>
          <w:color w:val="000000" w:themeColor="text1"/>
          <w:sz w:val="24"/>
          <w:szCs w:val="24"/>
        </w:rPr>
      </w:pPr>
    </w:p>
    <w:p w:rsidR="00F10004" w:rsidRPr="00C02669" w:rsidRDefault="00F10004" w:rsidP="00F10004">
      <w:pPr>
        <w:spacing w:after="0"/>
        <w:ind w:right="-432"/>
        <w:jc w:val="both"/>
        <w:rPr>
          <w:rFonts w:ascii="Tw Cen MT" w:hAnsi="Tw Cen MT" w:cs="Arial"/>
          <w:color w:val="000000" w:themeColor="text1"/>
          <w:sz w:val="24"/>
          <w:szCs w:val="24"/>
        </w:rPr>
      </w:pPr>
    </w:p>
    <w:p w:rsidR="00F10004" w:rsidRPr="00C02669" w:rsidRDefault="00F10004" w:rsidP="00F1000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Reverse </w:t>
      </w:r>
      <w:proofErr w:type="gramStart"/>
      <w:r w:rsidRPr="00C02669">
        <w:rPr>
          <w:rFonts w:ascii="Tw Cen MT" w:eastAsia="Times New Roman" w:hAnsi="Tw Cen MT" w:cs="Arial"/>
          <w:b/>
          <w:bCs/>
          <w:color w:val="000000" w:themeColor="text1"/>
          <w:kern w:val="36"/>
          <w:sz w:val="24"/>
          <w:szCs w:val="24"/>
          <w:bdr w:val="none" w:sz="0" w:space="0" w:color="auto" w:frame="1"/>
        </w:rPr>
        <w:t>A</w:t>
      </w:r>
      <w:proofErr w:type="gramEnd"/>
      <w:r w:rsidRPr="00C02669">
        <w:rPr>
          <w:rFonts w:ascii="Tw Cen MT" w:eastAsia="Times New Roman" w:hAnsi="Tw Cen MT" w:cs="Arial"/>
          <w:b/>
          <w:bCs/>
          <w:color w:val="000000" w:themeColor="text1"/>
          <w:kern w:val="36"/>
          <w:sz w:val="24"/>
          <w:szCs w:val="24"/>
          <w:bdr w:val="none" w:sz="0" w:space="0" w:color="auto" w:frame="1"/>
        </w:rPr>
        <w:t xml:space="preserve"> String In Java – 4 Ways</w:t>
      </w:r>
    </w:p>
    <w:p w:rsidR="00F10004" w:rsidRPr="00C02669" w:rsidRDefault="00F10004" w:rsidP="00F10004">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 xml:space="preserve">Reverse </w:t>
      </w:r>
      <w:proofErr w:type="gramStart"/>
      <w:r w:rsidRPr="00C02669">
        <w:rPr>
          <w:rFonts w:ascii="Tw Cen MT" w:hAnsi="Tw Cen MT" w:cs="Arial"/>
          <w:color w:val="000000" w:themeColor="text1"/>
          <w:sz w:val="24"/>
          <w:szCs w:val="24"/>
          <w:bdr w:val="none" w:sz="0" w:space="0" w:color="auto" w:frame="1"/>
        </w:rPr>
        <w:t>A</w:t>
      </w:r>
      <w:proofErr w:type="gramEnd"/>
      <w:r w:rsidRPr="00C02669">
        <w:rPr>
          <w:rFonts w:ascii="Tw Cen MT" w:hAnsi="Tw Cen MT" w:cs="Arial"/>
          <w:color w:val="000000" w:themeColor="text1"/>
          <w:sz w:val="24"/>
          <w:szCs w:val="24"/>
          <w:bdr w:val="none" w:sz="0" w:space="0" w:color="auto" w:frame="1"/>
        </w:rPr>
        <w:t xml:space="preserve"> String – Using Static Method</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 </w:t>
      </w:r>
      <w:r w:rsidRPr="00C02669">
        <w:rPr>
          <w:rFonts w:ascii="Tw Cen MT" w:hAnsi="Tw Cen MT" w:cs="Arial"/>
          <w:color w:val="000000" w:themeColor="text1"/>
        </w:rPr>
        <w:t xml:space="preserve">String </w:t>
      </w:r>
      <w:proofErr w:type="gramStart"/>
      <w:r w:rsidRPr="00C02669">
        <w:rPr>
          <w:rFonts w:ascii="Tw Cen MT" w:hAnsi="Tw Cen MT" w:cs="Arial"/>
          <w:color w:val="000000" w:themeColor="text1"/>
        </w:rPr>
        <w:t>reverse(</w:t>
      </w:r>
      <w:proofErr w:type="gramEnd"/>
      <w:r w:rsidRPr="00C02669">
        <w:rPr>
          <w:rFonts w:ascii="Tw Cen MT" w:hAnsi="Tw Cen MT" w:cs="Arial"/>
          <w:color w:val="000000" w:themeColor="text1"/>
        </w:rPr>
        <w:t>String s) is the static method This method contains the </w:t>
      </w:r>
      <w:r w:rsidRPr="00C02669">
        <w:rPr>
          <w:rStyle w:val="Strong"/>
          <w:rFonts w:ascii="Tw Cen MT" w:eastAsiaTheme="majorEastAsia" w:hAnsi="Tw Cen MT" w:cs="Arial"/>
          <w:color w:val="000000" w:themeColor="text1"/>
          <w:bdr w:val="none" w:sz="0" w:space="0" w:color="auto" w:frame="1"/>
        </w:rPr>
        <w:t>logic to reverse the string.</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Create the object for the class </w:t>
      </w:r>
      <w:proofErr w:type="spellStart"/>
      <w:r w:rsidRPr="00C02669">
        <w:rPr>
          <w:rFonts w:ascii="Tw Cen MT" w:hAnsi="Tw Cen MT" w:cs="Arial"/>
          <w:color w:val="000000" w:themeColor="text1"/>
        </w:rPr>
        <w:t>ReverseofaString</w:t>
      </w:r>
      <w:proofErr w:type="spellEnd"/>
      <w:r w:rsidRPr="00C02669">
        <w:rPr>
          <w:rFonts w:ascii="Tw Cen MT" w:hAnsi="Tw Cen MT" w:cs="Arial"/>
          <w:color w:val="000000" w:themeColor="text1"/>
        </w:rPr>
        <w:t xml:space="preserve"> and call the static method with the object as </w:t>
      </w:r>
      <w:proofErr w:type="spellStart"/>
      <w:proofErr w:type="gramStart"/>
      <w:r w:rsidRPr="00C02669">
        <w:rPr>
          <w:rFonts w:ascii="Tw Cen MT" w:hAnsi="Tw Cen MT" w:cs="Arial"/>
          <w:color w:val="000000" w:themeColor="text1"/>
        </w:rPr>
        <w:t>rev.reverse</w:t>
      </w:r>
      <w:proofErr w:type="spellEnd"/>
      <w:r w:rsidRPr="00C02669">
        <w:rPr>
          <w:rFonts w:ascii="Tw Cen MT" w:hAnsi="Tw Cen MT" w:cs="Arial"/>
          <w:color w:val="000000" w:themeColor="text1"/>
        </w:rPr>
        <w:t>(</w:t>
      </w:r>
      <w:proofErr w:type="spellStart"/>
      <w:proofErr w:type="gramEnd"/>
      <w:r w:rsidRPr="00C02669">
        <w:rPr>
          <w:rFonts w:ascii="Tw Cen MT" w:hAnsi="Tw Cen MT" w:cs="Arial"/>
          <w:color w:val="000000" w:themeColor="text1"/>
        </w:rPr>
        <w:t>str</w:t>
      </w:r>
      <w:proofErr w:type="spellEnd"/>
      <w:r w:rsidRPr="00C02669">
        <w:rPr>
          <w:rFonts w:ascii="Tw Cen MT" w:hAnsi="Tw Cen MT" w:cs="Arial"/>
          <w:color w:val="000000" w:themeColor="text1"/>
        </w:rPr>
        <w:t>)) by passing the given string.</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4177637" cy="2743998"/>
            <wp:effectExtent l="1905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2" cstate="print"/>
                    <a:srcRect/>
                    <a:stretch>
                      <a:fillRect/>
                    </a:stretch>
                  </pic:blipFill>
                  <pic:spPr bwMode="auto">
                    <a:xfrm>
                      <a:off x="0" y="0"/>
                      <a:ext cx="4177857" cy="2744143"/>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v"/>
                <w:rFonts w:ascii="Tw Cen MT" w:hAnsi="Tw Cen MT" w:cs="Arial"/>
                <w:color w:val="000000" w:themeColor="text1"/>
                <w:sz w:val="24"/>
                <w:szCs w:val="24"/>
                <w:bdr w:val="none" w:sz="0" w:space="0" w:color="auto" w:frame="1"/>
              </w:rPr>
              <w:t>gnirtS</w:t>
            </w:r>
            <w:proofErr w:type="spellEnd"/>
          </w:p>
        </w:tc>
      </w:tr>
    </w:tbl>
    <w:p w:rsidR="00F10004" w:rsidRPr="00C02669" w:rsidRDefault="00F10004" w:rsidP="00F10004">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 xml:space="preserve">Java Code Reverse </w:t>
      </w:r>
      <w:proofErr w:type="gramStart"/>
      <w:r w:rsidRPr="00C02669">
        <w:rPr>
          <w:rFonts w:ascii="Tw Cen MT" w:hAnsi="Tw Cen MT" w:cs="Arial"/>
          <w:color w:val="000000" w:themeColor="text1"/>
          <w:sz w:val="24"/>
          <w:szCs w:val="24"/>
          <w:bdr w:val="none" w:sz="0" w:space="0" w:color="auto" w:frame="1"/>
        </w:rPr>
        <w:t>A</w:t>
      </w:r>
      <w:proofErr w:type="gramEnd"/>
      <w:r w:rsidRPr="00C02669">
        <w:rPr>
          <w:rFonts w:ascii="Tw Cen MT" w:hAnsi="Tw Cen MT" w:cs="Arial"/>
          <w:color w:val="000000" w:themeColor="text1"/>
          <w:sz w:val="24"/>
          <w:szCs w:val="24"/>
          <w:bdr w:val="none" w:sz="0" w:space="0" w:color="auto" w:frame="1"/>
        </w:rPr>
        <w:t xml:space="preserve"> String – Using Array</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We are using a character array to reverse the given string.</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Read the entered string using scanner object </w:t>
      </w:r>
      <w:proofErr w:type="spellStart"/>
      <w:proofErr w:type="gramStart"/>
      <w:r w:rsidRPr="00C02669">
        <w:rPr>
          <w:rFonts w:ascii="Tw Cen MT" w:hAnsi="Tw Cen MT" w:cs="Arial"/>
          <w:color w:val="000000" w:themeColor="text1"/>
        </w:rPr>
        <w:t>scan.nextLine</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and store it in the variable str. We are converting the string </w:t>
      </w:r>
      <w:proofErr w:type="spellStart"/>
      <w:r w:rsidRPr="00C02669">
        <w:rPr>
          <w:rFonts w:ascii="Tw Cen MT" w:hAnsi="Tw Cen MT" w:cs="Arial"/>
          <w:color w:val="000000" w:themeColor="text1"/>
        </w:rPr>
        <w:t>an</w:t>
      </w:r>
      <w:proofErr w:type="spellEnd"/>
      <w:r w:rsidRPr="00C02669">
        <w:rPr>
          <w:rFonts w:ascii="Tw Cen MT" w:hAnsi="Tw Cen MT" w:cs="Arial"/>
          <w:color w:val="000000" w:themeColor="text1"/>
        </w:rPr>
        <w:t xml:space="preserve"> to character array the string class method </w:t>
      </w:r>
      <w:proofErr w:type="spellStart"/>
      <w:proofErr w:type="gramStart"/>
      <w:r w:rsidRPr="00C02669">
        <w:rPr>
          <w:rFonts w:ascii="Tw Cen MT" w:hAnsi="Tw Cen MT" w:cs="Arial"/>
          <w:color w:val="000000" w:themeColor="text1"/>
        </w:rPr>
        <w:t>toCharArray</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and initialized to char[]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w:t>
      </w:r>
      <w:proofErr w:type="gramStart"/>
      <w:r w:rsidRPr="00C02669">
        <w:rPr>
          <w:rFonts w:ascii="Tw Cen MT" w:hAnsi="Tw Cen MT" w:cs="Arial"/>
          <w:color w:val="000000" w:themeColor="text1"/>
        </w:rPr>
        <w:t>j=</w:t>
      </w:r>
      <w:proofErr w:type="gramEnd"/>
      <w:r w:rsidRPr="00C02669">
        <w:rPr>
          <w:rFonts w:ascii="Tw Cen MT" w:hAnsi="Tw Cen MT" w:cs="Arial"/>
          <w:color w:val="000000" w:themeColor="text1"/>
        </w:rPr>
        <w:t xml:space="preserve">length of the array, for loop iterates from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=length of the array to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 The loop prints the character which is at the index i-1 of the array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i.e. it prints the characters from the last index of the char array.</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376955" cy="2524836"/>
            <wp:effectExtent l="1905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3" cstate="print"/>
                    <a:srcRect/>
                    <a:stretch>
                      <a:fillRect/>
                    </a:stretch>
                  </pic:blipFill>
                  <pic:spPr bwMode="auto">
                    <a:xfrm>
                      <a:off x="0" y="0"/>
                      <a:ext cx="3377396" cy="2525166"/>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3</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lastRenderedPageBreak/>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computer science</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F10004" w:rsidRPr="00C02669" w:rsidRDefault="00F10004" w:rsidP="003E14B4">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lastRenderedPageBreak/>
              <w:t>ecneics</w:t>
            </w:r>
            <w:proofErr w:type="spellEnd"/>
            <w:r w:rsidRPr="00C02669">
              <w:rPr>
                <w:rStyle w:val="crayon-e"/>
                <w:rFonts w:ascii="Tw Cen MT" w:hAnsi="Tw Cen MT" w:cs="Arial"/>
                <w:color w:val="000000" w:themeColor="text1"/>
                <w:sz w:val="24"/>
                <w:szCs w:val="24"/>
                <w:bdr w:val="none" w:sz="0" w:space="0" w:color="auto" w:frame="1"/>
              </w:rPr>
              <w:t xml:space="preserve"> </w:t>
            </w:r>
            <w:proofErr w:type="spellStart"/>
            <w:r w:rsidRPr="00C02669">
              <w:rPr>
                <w:rStyle w:val="crayon-v"/>
                <w:rFonts w:ascii="Tw Cen MT" w:hAnsi="Tw Cen MT" w:cs="Arial"/>
                <w:color w:val="000000" w:themeColor="text1"/>
                <w:sz w:val="24"/>
                <w:szCs w:val="24"/>
                <w:bdr w:val="none" w:sz="0" w:space="0" w:color="auto" w:frame="1"/>
              </w:rPr>
              <w:t>retupmoc</w:t>
            </w:r>
            <w:proofErr w:type="spellEnd"/>
          </w:p>
        </w:tc>
      </w:tr>
    </w:tbl>
    <w:p w:rsidR="00F10004" w:rsidRPr="00C02669" w:rsidRDefault="00F10004" w:rsidP="00F10004">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i w:val="0"/>
          <w:color w:val="000000" w:themeColor="text1"/>
          <w:sz w:val="24"/>
          <w:szCs w:val="24"/>
          <w:bdr w:val="none" w:sz="0" w:space="0" w:color="auto" w:frame="1"/>
        </w:rPr>
        <w:lastRenderedPageBreak/>
        <w:t>Using Recursion</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A method </w:t>
      </w:r>
      <w:hyperlink r:id="rId74" w:tgtFrame="_blank" w:history="1">
        <w:r w:rsidRPr="00C02669">
          <w:rPr>
            <w:rStyle w:val="Hyperlink"/>
            <w:rFonts w:ascii="Tw Cen MT" w:hAnsi="Tw Cen MT" w:cs="Arial"/>
            <w:color w:val="000000" w:themeColor="text1"/>
            <w:u w:val="none"/>
            <w:bdr w:val="none" w:sz="0" w:space="0" w:color="auto" w:frame="1"/>
          </w:rPr>
          <w:t>which calls itself is recursive</w:t>
        </w:r>
      </w:hyperlink>
      <w:r w:rsidRPr="00C02669">
        <w:rPr>
          <w:rFonts w:ascii="Tw Cen MT" w:hAnsi="Tw Cen MT" w:cs="Arial"/>
          <w:color w:val="000000" w:themeColor="text1"/>
        </w:rPr>
        <w:t xml:space="preserve">. In this program </w:t>
      </w:r>
      <w:proofErr w:type="gramStart"/>
      <w:r w:rsidRPr="00C02669">
        <w:rPr>
          <w:rFonts w:ascii="Tw Cen MT" w:hAnsi="Tw Cen MT" w:cs="Arial"/>
          <w:color w:val="000000" w:themeColor="text1"/>
        </w:rPr>
        <w:t>reverse(</w:t>
      </w:r>
      <w:proofErr w:type="gramEnd"/>
      <w:r w:rsidRPr="00C02669">
        <w:rPr>
          <w:rFonts w:ascii="Tw Cen MT" w:hAnsi="Tw Cen MT" w:cs="Arial"/>
          <w:color w:val="000000" w:themeColor="text1"/>
        </w:rPr>
        <w:t>String s) is recursive.</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 </w:t>
      </w:r>
      <w:r w:rsidRPr="00C02669">
        <w:rPr>
          <w:rFonts w:ascii="Tw Cen MT" w:hAnsi="Tw Cen MT" w:cs="Arial"/>
          <w:color w:val="000000" w:themeColor="text1"/>
        </w:rPr>
        <w:t>Create the object for the class </w:t>
      </w:r>
      <w:proofErr w:type="spellStart"/>
      <w:r w:rsidRPr="00C02669">
        <w:rPr>
          <w:rFonts w:ascii="Tw Cen MT" w:hAnsi="Tw Cen MT" w:cs="Arial"/>
          <w:color w:val="000000" w:themeColor="text1"/>
        </w:rPr>
        <w:t>ReverseofaString</w:t>
      </w:r>
      <w:proofErr w:type="spellEnd"/>
      <w:r w:rsidRPr="00C02669">
        <w:rPr>
          <w:rFonts w:ascii="Tw Cen MT" w:hAnsi="Tw Cen MT" w:cs="Arial"/>
          <w:color w:val="000000" w:themeColor="text1"/>
        </w:rPr>
        <w:t xml:space="preserve"> rev. Read the entered string using </w:t>
      </w:r>
      <w:proofErr w:type="spellStart"/>
      <w:proofErr w:type="gramStart"/>
      <w:r w:rsidRPr="00C02669">
        <w:rPr>
          <w:rFonts w:ascii="Tw Cen MT" w:hAnsi="Tw Cen MT" w:cs="Arial"/>
          <w:color w:val="000000" w:themeColor="text1"/>
        </w:rPr>
        <w:t>sc.nextLine</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and store it in the string variable str. Call the reverse method as </w:t>
      </w:r>
      <w:proofErr w:type="spellStart"/>
      <w:r w:rsidRPr="00C02669">
        <w:rPr>
          <w:rFonts w:ascii="Tw Cen MT" w:hAnsi="Tw Cen MT" w:cs="Arial"/>
          <w:color w:val="000000" w:themeColor="text1"/>
        </w:rPr>
        <w:t>rev.reverse</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str</w:t>
      </w:r>
      <w:proofErr w:type="spellEnd"/>
      <w:r w:rsidRPr="00C02669">
        <w:rPr>
          <w:rFonts w:ascii="Tw Cen MT" w:hAnsi="Tw Cen MT" w:cs="Arial"/>
          <w:color w:val="000000" w:themeColor="text1"/>
        </w:rPr>
        <w:t>).</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4258378" cy="2552131"/>
            <wp:effectExtent l="19050" t="0" r="8822"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5" cstate="print"/>
                    <a:srcRect/>
                    <a:stretch>
                      <a:fillRect/>
                    </a:stretch>
                  </pic:blipFill>
                  <pic:spPr bwMode="auto">
                    <a:xfrm>
                      <a:off x="0" y="0"/>
                      <a:ext cx="4261545" cy="2554029"/>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enter</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roofErr w:type="spellStart"/>
            <w:r w:rsidRPr="00C02669">
              <w:rPr>
                <w:rStyle w:val="crayon-v"/>
                <w:rFonts w:ascii="Tw Cen MT" w:hAnsi="Tw Cen MT" w:cs="Arial"/>
                <w:color w:val="000000" w:themeColor="text1"/>
                <w:sz w:val="24"/>
                <w:szCs w:val="24"/>
                <w:bdr w:val="none" w:sz="0" w:space="0" w:color="auto" w:frame="1"/>
              </w:rPr>
              <w:t>retne</w:t>
            </w:r>
            <w:proofErr w:type="spellEnd"/>
          </w:p>
        </w:tc>
      </w:tr>
    </w:tbl>
    <w:p w:rsidR="00F10004" w:rsidRPr="00C02669" w:rsidRDefault="00F10004" w:rsidP="00F10004">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Using While Loop</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Here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=length of the given string. While loop iterates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 is false, i.e. if the length of the string is zero then cursor terminates the loop.</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While loop prints the character of the string which is at the index (i-1) until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 Then we will get the reverse of a string.</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926547" cy="2470245"/>
            <wp:effectExtent l="1905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6" cstate="print"/>
                    <a:srcRect/>
                    <a:stretch>
                      <a:fillRect/>
                    </a:stretch>
                  </pic:blipFill>
                  <pic:spPr bwMode="auto">
                    <a:xfrm>
                      <a:off x="0" y="0"/>
                      <a:ext cx="3928231" cy="2471304"/>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e"/>
                <w:rFonts w:ascii="Tw Cen MT" w:hAnsi="Tw Cen MT" w:cs="Arial"/>
                <w:color w:val="000000" w:themeColor="text1"/>
                <w:sz w:val="24"/>
                <w:szCs w:val="24"/>
                <w:bdr w:val="none" w:sz="0" w:space="0" w:color="auto" w:frame="1"/>
              </w:rPr>
              <w:t>kankesh</w:t>
            </w:r>
            <w:proofErr w:type="spellEnd"/>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
                <w:rFonts w:ascii="Tw Cen MT" w:hAnsi="Tw Cen MT" w:cs="Arial"/>
                <w:color w:val="000000" w:themeColor="text1"/>
                <w:sz w:val="24"/>
                <w:szCs w:val="24"/>
                <w:bdr w:val="none" w:sz="0" w:space="0" w:color="auto" w:frame="1"/>
              </w:rPr>
              <w:t>'</w:t>
            </w:r>
            <w:proofErr w:type="spellStart"/>
            <w:r w:rsidRPr="00C02669">
              <w:rPr>
                <w:rStyle w:val="crayon-s"/>
                <w:rFonts w:ascii="Tw Cen MT" w:hAnsi="Tw Cen MT" w:cs="Arial"/>
                <w:color w:val="000000" w:themeColor="text1"/>
                <w:sz w:val="24"/>
                <w:szCs w:val="24"/>
                <w:bdr w:val="none" w:sz="0" w:space="0" w:color="auto" w:frame="1"/>
              </w:rPr>
              <w:t>kanakesh</w:t>
            </w:r>
            <w:proofErr w:type="spellEnd"/>
            <w:r w:rsidRPr="00C02669">
              <w:rPr>
                <w:rStyle w:val="crayon-s"/>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F10004" w:rsidRPr="00C02669" w:rsidRDefault="00F10004" w:rsidP="003E14B4">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hsekanak</w:t>
            </w:r>
            <w:proofErr w:type="spellEnd"/>
          </w:p>
        </w:tc>
      </w:tr>
    </w:tbl>
    <w:p w:rsidR="00F10004" w:rsidRPr="00C02669" w:rsidRDefault="00F10004" w:rsidP="00F10004">
      <w:pPr>
        <w:pStyle w:val="Heading6"/>
        <w:spacing w:before="0" w:line="240" w:lineRule="atLeast"/>
        <w:jc w:val="both"/>
        <w:rPr>
          <w:rFonts w:ascii="Tw Cen MT" w:hAnsi="Tw Cen MT" w:cs="Arial"/>
          <w:b/>
          <w:bCs/>
          <w:color w:val="000000" w:themeColor="text1"/>
          <w:sz w:val="24"/>
          <w:szCs w:val="24"/>
        </w:rPr>
      </w:pPr>
      <w:r w:rsidRPr="00C02669">
        <w:rPr>
          <w:rFonts w:ascii="Tw Cen MT" w:hAnsi="Tw Cen MT" w:cs="Arial"/>
          <w:color w:val="000000" w:themeColor="text1"/>
          <w:sz w:val="24"/>
          <w:szCs w:val="24"/>
          <w:bdr w:val="none" w:sz="0" w:space="0" w:color="auto" w:frame="1"/>
        </w:rPr>
        <w:t>Using For Loop</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For loop iterates from j=length of the string to j&gt;0.</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It prints the character of the string which is at the index (i-1), </w:t>
      </w:r>
      <w:proofErr w:type="gramStart"/>
      <w:r w:rsidRPr="00C02669">
        <w:rPr>
          <w:rFonts w:ascii="Tw Cen MT" w:hAnsi="Tw Cen MT" w:cs="Arial"/>
          <w:color w:val="000000" w:themeColor="text1"/>
        </w:rPr>
        <w:t>then</w:t>
      </w:r>
      <w:proofErr w:type="gramEnd"/>
      <w:r w:rsidRPr="00C02669">
        <w:rPr>
          <w:rFonts w:ascii="Tw Cen MT" w:hAnsi="Tw Cen MT" w:cs="Arial"/>
          <w:color w:val="000000" w:themeColor="text1"/>
        </w:rPr>
        <w:t xml:space="preserve"> we will get reverse of a string.</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780509" cy="2231409"/>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7" cstate="print"/>
                    <a:srcRect/>
                    <a:stretch>
                      <a:fillRect/>
                    </a:stretch>
                  </pic:blipFill>
                  <pic:spPr bwMode="auto">
                    <a:xfrm>
                      <a:off x="0" y="0"/>
                      <a:ext cx="3781132" cy="2231777"/>
                    </a:xfrm>
                    <a:prstGeom prst="rect">
                      <a:avLst/>
                    </a:prstGeom>
                    <a:noFill/>
                    <a:ln w="9525">
                      <a:noFill/>
                      <a:miter lim="800000"/>
                      <a:headEnd/>
                      <a:tailEnd/>
                    </a:ln>
                  </pic:spPr>
                </pic:pic>
              </a:graphicData>
            </a:graphic>
          </wp:inline>
        </w:drawing>
      </w:r>
      <w:proofErr w:type="gramStart"/>
      <w:r>
        <w:rPr>
          <w:rStyle w:val="Strong"/>
          <w:rFonts w:ascii="Tw Cen MT" w:eastAsiaTheme="majorEastAsia" w:hAnsi="Tw Cen MT" w:cs="Arial"/>
          <w:color w:val="000000" w:themeColor="text1"/>
          <w:bdr w:val="none" w:sz="0" w:space="0" w:color="auto" w:frame="1"/>
        </w:rPr>
        <w:t>x</w:t>
      </w:r>
      <w:proofErr w:type="gramEnd"/>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java</w:t>
            </w:r>
          </w:p>
          <w:p w:rsidR="00F10004" w:rsidRPr="00C02669" w:rsidRDefault="00F10004" w:rsidP="003E14B4">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Reverse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
                <w:rFonts w:ascii="Tw Cen MT" w:hAnsi="Tw Cen MT" w:cs="Arial"/>
                <w:color w:val="000000" w:themeColor="text1"/>
                <w:sz w:val="24"/>
                <w:szCs w:val="24"/>
                <w:bdr w:val="none" w:sz="0" w:space="0" w:color="auto" w:frame="1"/>
              </w:rPr>
              <w:t>'java'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F10004" w:rsidRPr="00C02669" w:rsidRDefault="00F10004" w:rsidP="003E14B4">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avaj</w:t>
            </w:r>
            <w:proofErr w:type="spellEnd"/>
          </w:p>
        </w:tc>
      </w:tr>
    </w:tbl>
    <w:p w:rsidR="00F10004" w:rsidRPr="00C02669" w:rsidRDefault="00F10004" w:rsidP="00F10004">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Word by Word</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Read the string using scanner object </w:t>
      </w:r>
      <w:proofErr w:type="spellStart"/>
      <w:proofErr w:type="gramStart"/>
      <w:r w:rsidRPr="00C02669">
        <w:rPr>
          <w:rFonts w:ascii="Tw Cen MT" w:hAnsi="Tw Cen MT" w:cs="Arial"/>
          <w:color w:val="000000" w:themeColor="text1"/>
        </w:rPr>
        <w:t>scan.nextLine</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and store it in the variable str. We are converting the string into the char array using the string class method </w:t>
      </w:r>
      <w:proofErr w:type="spellStart"/>
      <w:proofErr w:type="gramStart"/>
      <w:r w:rsidRPr="00C02669">
        <w:rPr>
          <w:rFonts w:ascii="Tw Cen MT" w:hAnsi="Tw Cen MT" w:cs="Arial"/>
          <w:color w:val="000000" w:themeColor="text1"/>
        </w:rPr>
        <w:t>toChatArray</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and initialized to char[]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The 1st for loop iterates from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=0 to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 length of the array.</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w:t>
      </w:r>
      <w:r w:rsidRPr="00C02669">
        <w:rPr>
          <w:rFonts w:ascii="Tw Cen MT" w:hAnsi="Tw Cen MT" w:cs="Arial"/>
          <w:color w:val="000000" w:themeColor="text1"/>
        </w:rPr>
        <w:t xml:space="preserve"> If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 then adding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[0] to the string word. If block adds the characters to the string word until we will get space i.e. word contains the 1st word.</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w:t>
      </w:r>
      <w:r w:rsidRPr="00C02669">
        <w:rPr>
          <w:rFonts w:ascii="Tw Cen MT" w:hAnsi="Tw Cen MT" w:cs="Arial"/>
          <w:color w:val="000000" w:themeColor="text1"/>
        </w:rPr>
        <w:t> If we get space then the else block to reverse the word which is read using else block.</w:t>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2nd for loop reverse the last word which is read by else block.</w:t>
      </w:r>
    </w:p>
    <w:p w:rsidR="00F10004" w:rsidRDefault="00F10004" w:rsidP="00F1000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2914563" cy="4217158"/>
            <wp:effectExtent l="19050" t="0" r="87"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8" cstate="print"/>
                    <a:srcRect/>
                    <a:stretch>
                      <a:fillRect/>
                    </a:stretch>
                  </pic:blipFill>
                  <pic:spPr bwMode="auto">
                    <a:xfrm>
                      <a:off x="0" y="0"/>
                      <a:ext cx="2914489" cy="4217051"/>
                    </a:xfrm>
                    <a:prstGeom prst="rect">
                      <a:avLst/>
                    </a:prstGeom>
                    <a:noFill/>
                    <a:ln w="9525">
                      <a:noFill/>
                      <a:miter lim="800000"/>
                      <a:headEnd/>
                      <a:tailEnd/>
                    </a:ln>
                  </pic:spPr>
                </pic:pic>
              </a:graphicData>
            </a:graphic>
          </wp:inline>
        </w:drawing>
      </w:r>
    </w:p>
    <w:p w:rsidR="00F10004" w:rsidRPr="00C02669" w:rsidRDefault="00F10004" w:rsidP="00F1000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F10004" w:rsidRPr="00C02669" w:rsidRDefault="00F10004" w:rsidP="00F10004">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lastRenderedPageBreak/>
        <w:t>Output:</w:t>
      </w:r>
    </w:p>
    <w:tbl>
      <w:tblPr>
        <w:tblW w:w="0" w:type="auto"/>
        <w:tblCellSpacing w:w="15" w:type="dxa"/>
        <w:tblCellMar>
          <w:top w:w="15" w:type="dxa"/>
          <w:left w:w="15" w:type="dxa"/>
          <w:bottom w:w="15" w:type="dxa"/>
          <w:right w:w="15" w:type="dxa"/>
        </w:tblCellMar>
        <w:tblLook w:val="04A0"/>
      </w:tblPr>
      <w:tblGrid>
        <w:gridCol w:w="208"/>
        <w:gridCol w:w="5513"/>
      </w:tblGrid>
      <w:tr w:rsidR="00F10004" w:rsidRPr="00C02669" w:rsidTr="003E14B4">
        <w:trPr>
          <w:tblCellSpacing w:w="15" w:type="dxa"/>
        </w:trPr>
        <w:tc>
          <w:tcPr>
            <w:tcW w:w="0" w:type="auto"/>
            <w:tcBorders>
              <w:top w:val="nil"/>
              <w:left w:val="nil"/>
              <w:bottom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10004" w:rsidRPr="00C02669" w:rsidRDefault="00F10004" w:rsidP="003E14B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F10004" w:rsidRPr="00C02669" w:rsidRDefault="00F10004" w:rsidP="003E14B4">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reverse </w:t>
            </w:r>
            <w:proofErr w:type="spellStart"/>
            <w:r w:rsidRPr="00C02669">
              <w:rPr>
                <w:rStyle w:val="crayon-e"/>
                <w:rFonts w:ascii="Tw Cen MT" w:hAnsi="Tw Cen MT" w:cs="Arial"/>
                <w:color w:val="000000" w:themeColor="text1"/>
                <w:sz w:val="24"/>
                <w:szCs w:val="24"/>
                <w:bdr w:val="none" w:sz="0" w:space="0" w:color="auto" w:frame="1"/>
              </w:rPr>
              <w:t>programme</w:t>
            </w:r>
            <w:proofErr w:type="spellEnd"/>
          </w:p>
          <w:p w:rsidR="00F10004" w:rsidRPr="00C02669" w:rsidRDefault="00F10004" w:rsidP="003E14B4">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esrever</w:t>
            </w:r>
            <w:proofErr w:type="spellEnd"/>
            <w:r w:rsidRPr="00C02669">
              <w:rPr>
                <w:rStyle w:val="crayon-e"/>
                <w:rFonts w:ascii="Tw Cen MT" w:hAnsi="Tw Cen MT" w:cs="Arial"/>
                <w:color w:val="000000" w:themeColor="text1"/>
                <w:sz w:val="24"/>
                <w:szCs w:val="24"/>
                <w:bdr w:val="none" w:sz="0" w:space="0" w:color="auto" w:frame="1"/>
              </w:rPr>
              <w:t xml:space="preserve"> </w:t>
            </w:r>
            <w:proofErr w:type="spellStart"/>
            <w:r w:rsidRPr="00C02669">
              <w:rPr>
                <w:rStyle w:val="crayon-v"/>
                <w:rFonts w:ascii="Tw Cen MT" w:hAnsi="Tw Cen MT" w:cs="Arial"/>
                <w:color w:val="000000" w:themeColor="text1"/>
                <w:sz w:val="24"/>
                <w:szCs w:val="24"/>
                <w:bdr w:val="none" w:sz="0" w:space="0" w:color="auto" w:frame="1"/>
              </w:rPr>
              <w:t>emmargorp</w:t>
            </w:r>
            <w:proofErr w:type="spellEnd"/>
          </w:p>
        </w:tc>
      </w:tr>
    </w:tbl>
    <w:p w:rsidR="00F10004" w:rsidRPr="00C02669" w:rsidRDefault="00F10004" w:rsidP="00F10004">
      <w:pPr>
        <w:spacing w:after="0"/>
        <w:ind w:right="-432"/>
        <w:jc w:val="both"/>
        <w:rPr>
          <w:rFonts w:ascii="Tw Cen MT" w:hAnsi="Tw Cen MT" w:cs="Arial"/>
          <w:color w:val="000000" w:themeColor="text1"/>
          <w:sz w:val="24"/>
          <w:szCs w:val="24"/>
        </w:rPr>
      </w:pPr>
    </w:p>
    <w:p w:rsidR="00F10004" w:rsidRPr="00C610B6" w:rsidRDefault="00F10004" w:rsidP="00F10004">
      <w:pPr>
        <w:pStyle w:val="Heading3"/>
        <w:spacing w:line="312" w:lineRule="atLeast"/>
        <w:jc w:val="both"/>
        <w:rPr>
          <w:rFonts w:ascii="Tw Cen MT" w:hAnsi="Tw Cen MT" w:cs="Arial"/>
          <w:b w:val="0"/>
          <w:bCs w:val="0"/>
          <w:color w:val="000000" w:themeColor="text1"/>
          <w:sz w:val="24"/>
          <w:szCs w:val="24"/>
        </w:rPr>
      </w:pPr>
      <w:r w:rsidRPr="00C610B6">
        <w:rPr>
          <w:rFonts w:ascii="Tw Cen MT" w:hAnsi="Tw Cen MT"/>
          <w:color w:val="auto"/>
          <w:sz w:val="24"/>
          <w:szCs w:val="24"/>
        </w:rPr>
        <w:t>Java program to reverse a list</w:t>
      </w:r>
    </w:p>
    <w:p w:rsidR="00F10004"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To reverse an </w:t>
      </w:r>
      <w:proofErr w:type="spellStart"/>
      <w:r w:rsidRPr="00C02669">
        <w:rPr>
          <w:rFonts w:ascii="Tw Cen MT" w:hAnsi="Tw Cen MT" w:cs="Arial"/>
          <w:color w:val="000000" w:themeColor="text1"/>
        </w:rPr>
        <w:t>ArrayList</w:t>
      </w:r>
      <w:proofErr w:type="spellEnd"/>
      <w:r w:rsidRPr="00C02669">
        <w:rPr>
          <w:rFonts w:ascii="Tw Cen MT" w:hAnsi="Tw Cen MT" w:cs="Arial"/>
          <w:color w:val="000000" w:themeColor="text1"/>
        </w:rPr>
        <w:t xml:space="preserve">, we can use </w:t>
      </w:r>
      <w:proofErr w:type="gramStart"/>
      <w:r w:rsidRPr="00C02669">
        <w:rPr>
          <w:rFonts w:ascii="Tw Cen MT" w:hAnsi="Tw Cen MT" w:cs="Arial"/>
          <w:color w:val="000000" w:themeColor="text1"/>
        </w:rPr>
        <w:t>reverse(</w:t>
      </w:r>
      <w:proofErr w:type="gramEnd"/>
      <w:r w:rsidRPr="00C02669">
        <w:rPr>
          <w:rFonts w:ascii="Tw Cen MT" w:hAnsi="Tw Cen MT" w:cs="Arial"/>
          <w:color w:val="000000" w:themeColor="text1"/>
        </w:rPr>
        <w:t>) method of Collections class. Consider the following example.</w:t>
      </w:r>
    </w:p>
    <w:p w:rsidR="00F10004" w:rsidRPr="00C02669" w:rsidRDefault="00F10004" w:rsidP="00F10004">
      <w:pPr>
        <w:pStyle w:val="NormalWeb"/>
        <w:spacing w:after="0" w:afterAutospacing="0"/>
        <w:jc w:val="both"/>
        <w:rPr>
          <w:rFonts w:ascii="Tw Cen MT" w:hAnsi="Tw Cen MT" w:cs="Arial"/>
          <w:color w:val="000000" w:themeColor="text1"/>
        </w:rPr>
      </w:pPr>
      <w:r w:rsidRPr="003504ED">
        <w:rPr>
          <w:rFonts w:ascii="Tw Cen MT" w:hAnsi="Tw Cen MT" w:cs="Arial"/>
          <w:noProof/>
          <w:color w:val="000000" w:themeColor="text1"/>
        </w:rPr>
        <w:drawing>
          <wp:inline distT="0" distB="0" distL="0" distR="0">
            <wp:extent cx="3133583" cy="3095768"/>
            <wp:effectExtent l="19050" t="0" r="0" b="0"/>
            <wp:docPr id="20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cstate="print"/>
                    <a:srcRect/>
                    <a:stretch>
                      <a:fillRect/>
                    </a:stretch>
                  </pic:blipFill>
                  <pic:spPr bwMode="auto">
                    <a:xfrm>
                      <a:off x="0" y="0"/>
                      <a:ext cx="3133409" cy="3095596"/>
                    </a:xfrm>
                    <a:prstGeom prst="rect">
                      <a:avLst/>
                    </a:prstGeom>
                    <a:noFill/>
                    <a:ln w="9525">
                      <a:noFill/>
                      <a:miter lim="800000"/>
                      <a:headEnd/>
                      <a:tailEnd/>
                    </a:ln>
                  </pic:spPr>
                </pic:pic>
              </a:graphicData>
            </a:graphic>
          </wp:inline>
        </w:drawing>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F10004" w:rsidRPr="00C02669" w:rsidRDefault="00F10004" w:rsidP="00F10004">
      <w:pPr>
        <w:pStyle w:val="HTMLPreformatted"/>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printing</w:t>
      </w:r>
      <w:proofErr w:type="gramEnd"/>
      <w:r w:rsidRPr="00C02669">
        <w:rPr>
          <w:rFonts w:ascii="Tw Cen MT" w:hAnsi="Tw Cen MT" w:cs="Arial"/>
          <w:color w:val="000000" w:themeColor="text1"/>
          <w:sz w:val="24"/>
          <w:szCs w:val="24"/>
        </w:rPr>
        <w:t xml:space="preserve"> the list....</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50</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30</w:t>
      </w:r>
    </w:p>
    <w:p w:rsidR="00F10004" w:rsidRPr="00C02669" w:rsidRDefault="00F10004" w:rsidP="00F10004">
      <w:pPr>
        <w:pStyle w:val="HTMLPreformatted"/>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printing</w:t>
      </w:r>
      <w:proofErr w:type="gramEnd"/>
      <w:r w:rsidRPr="00C02669">
        <w:rPr>
          <w:rFonts w:ascii="Tw Cen MT" w:hAnsi="Tw Cen MT" w:cs="Arial"/>
          <w:color w:val="000000" w:themeColor="text1"/>
          <w:sz w:val="24"/>
          <w:szCs w:val="24"/>
        </w:rPr>
        <w:t xml:space="preserve"> list in reverse order....</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30</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50</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F912AF" w:rsidRPr="00C02669" w:rsidRDefault="00F912AF" w:rsidP="00F912AF">
      <w:pPr>
        <w:spacing w:after="0"/>
        <w:ind w:right="-432"/>
        <w:jc w:val="both"/>
        <w:rPr>
          <w:rFonts w:ascii="Tw Cen MT" w:hAnsi="Tw Cen MT" w:cs="Arial"/>
          <w:color w:val="000000" w:themeColor="text1"/>
          <w:sz w:val="24"/>
          <w:szCs w:val="24"/>
        </w:rPr>
      </w:pPr>
    </w:p>
    <w:p w:rsidR="00F10004" w:rsidRPr="001E658D" w:rsidRDefault="00F10004" w:rsidP="00F10004">
      <w:pPr>
        <w:pStyle w:val="Heading2"/>
        <w:spacing w:line="312" w:lineRule="atLeast"/>
        <w:jc w:val="both"/>
        <w:rPr>
          <w:rFonts w:ascii="Tw Cen MT" w:hAnsi="Tw Cen MT" w:cs="Arial"/>
          <w:bCs w:val="0"/>
          <w:color w:val="000000" w:themeColor="text1"/>
          <w:sz w:val="24"/>
          <w:szCs w:val="24"/>
        </w:rPr>
      </w:pPr>
      <w:r w:rsidRPr="001E658D">
        <w:rPr>
          <w:rFonts w:ascii="Tw Cen MT" w:hAnsi="Tw Cen MT" w:cs="Arial"/>
          <w:bCs w:val="0"/>
          <w:color w:val="000000" w:themeColor="text1"/>
          <w:sz w:val="24"/>
          <w:szCs w:val="24"/>
        </w:rPr>
        <w:t>Java Program to find the number of the words in the given text file</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In this program, we need to find the most repeated word present in given text file. This can be done by opening a file in read mode using file pointer. Read the file line by line. Split a line at a time and store in an array. Iterate through the array and count the word. The content of data.txt file used in the program is shown below.</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data.txt</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A computer program is a collection of instructions that performs specific task when executed by a computer.</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Computer requires programs to function.</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lastRenderedPageBreak/>
        <w:t>Computer program is usually written by a computer programmer in programming language.</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A collection of computer programs, libraries, and related data are referred to as software.</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Computer programs may be categorized along functional lines, such as application software and system software.</w:t>
      </w:r>
    </w:p>
    <w:p w:rsidR="00F10004" w:rsidRPr="00C02669" w:rsidRDefault="00F10004" w:rsidP="00F1000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DEFINE String line</w:t>
      </w:r>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SET count =0</w:t>
      </w:r>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USE File Reader to open file in read mode.</w:t>
      </w:r>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READ line from file</w:t>
      </w:r>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REPEAT STEP 7 to STEP 8 UNTIL reach the end of file</w:t>
      </w:r>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xml:space="preserve"> SPLIT lines into words and STORE in array string </w:t>
      </w:r>
      <w:proofErr w:type="gramStart"/>
      <w:r w:rsidRPr="00C02669">
        <w:rPr>
          <w:rFonts w:ascii="Tw Cen MT" w:hAnsi="Tw Cen MT" w:cs="Arial"/>
          <w:color w:val="000000" w:themeColor="text1"/>
          <w:sz w:val="24"/>
          <w:szCs w:val="24"/>
        </w:rPr>
        <w:t>words[</w:t>
      </w:r>
      <w:proofErr w:type="gramEnd"/>
      <w:r w:rsidRPr="00C02669">
        <w:rPr>
          <w:rFonts w:ascii="Tw Cen MT" w:hAnsi="Tw Cen MT" w:cs="Arial"/>
          <w:color w:val="000000" w:themeColor="text1"/>
          <w:sz w:val="24"/>
          <w:szCs w:val="24"/>
        </w:rPr>
        <w:t>].</w:t>
      </w:r>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xml:space="preserve"> count = count + </w:t>
      </w:r>
      <w:proofErr w:type="spellStart"/>
      <w:r w:rsidRPr="00C02669">
        <w:rPr>
          <w:rFonts w:ascii="Tw Cen MT" w:hAnsi="Tw Cen MT" w:cs="Arial"/>
          <w:color w:val="000000" w:themeColor="text1"/>
          <w:sz w:val="24"/>
          <w:szCs w:val="24"/>
        </w:rPr>
        <w:t>words.length</w:t>
      </w:r>
      <w:proofErr w:type="spellEnd"/>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PRINT count.</w:t>
      </w:r>
    </w:p>
    <w:p w:rsidR="00F10004" w:rsidRPr="00C02669" w:rsidRDefault="00F10004" w:rsidP="00F10004">
      <w:pPr>
        <w:numPr>
          <w:ilvl w:val="0"/>
          <w:numId w:val="1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10:</w:t>
      </w:r>
      <w:r w:rsidRPr="00C02669">
        <w:rPr>
          <w:rFonts w:ascii="Tw Cen MT" w:hAnsi="Tw Cen MT" w:cs="Arial"/>
          <w:color w:val="000000" w:themeColor="text1"/>
          <w:sz w:val="24"/>
          <w:szCs w:val="24"/>
        </w:rPr>
        <w:t> END</w:t>
      </w:r>
    </w:p>
    <w:p w:rsidR="00F10004" w:rsidRPr="00C02669" w:rsidRDefault="00F10004" w:rsidP="00F1000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Program:</w:t>
      </w:r>
    </w:p>
    <w:p w:rsidR="00F10004" w:rsidRDefault="00F10004" w:rsidP="00F10004">
      <w:pPr>
        <w:pStyle w:val="NormalWeb"/>
        <w:spacing w:after="0" w:afterAutospacing="0"/>
        <w:jc w:val="both"/>
        <w:rPr>
          <w:rStyle w:val="Strong"/>
          <w:rFonts w:ascii="Tw Cen MT" w:eastAsiaTheme="majorEastAsia" w:hAnsi="Tw Cen MT" w:cs="Arial"/>
          <w:color w:val="000000" w:themeColor="text1"/>
        </w:rPr>
      </w:pPr>
      <w:r>
        <w:rPr>
          <w:rFonts w:ascii="Tw Cen MT" w:eastAsiaTheme="majorEastAsia" w:hAnsi="Tw Cen MT" w:cs="Arial"/>
          <w:noProof/>
          <w:color w:val="000000" w:themeColor="text1"/>
        </w:rPr>
        <w:drawing>
          <wp:inline distT="0" distB="0" distL="0" distR="0">
            <wp:extent cx="4587771" cy="3125338"/>
            <wp:effectExtent l="19050" t="0" r="3279" b="0"/>
            <wp:docPr id="25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cstate="print"/>
                    <a:srcRect/>
                    <a:stretch>
                      <a:fillRect/>
                    </a:stretch>
                  </pic:blipFill>
                  <pic:spPr bwMode="auto">
                    <a:xfrm>
                      <a:off x="0" y="0"/>
                      <a:ext cx="4587423" cy="3125101"/>
                    </a:xfrm>
                    <a:prstGeom prst="rect">
                      <a:avLst/>
                    </a:prstGeom>
                    <a:noFill/>
                    <a:ln w="9525">
                      <a:noFill/>
                      <a:miter lim="800000"/>
                      <a:headEnd/>
                      <a:tailEnd/>
                    </a:ln>
                  </pic:spPr>
                </pic:pic>
              </a:graphicData>
            </a:graphic>
          </wp:inline>
        </w:drawing>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Number of words present in given file: 63</w:t>
      </w:r>
    </w:p>
    <w:p w:rsidR="0049433E" w:rsidRDefault="0049433E"/>
    <w:p w:rsidR="00F10004" w:rsidRPr="00084F36" w:rsidRDefault="00F10004" w:rsidP="00F10004">
      <w:pPr>
        <w:pStyle w:val="Heading1"/>
        <w:spacing w:before="46" w:line="312" w:lineRule="atLeast"/>
        <w:jc w:val="both"/>
        <w:rPr>
          <w:rFonts w:ascii="Tw Cen MT" w:hAnsi="Tw Cen MT" w:cs="Arial"/>
          <w:bCs w:val="0"/>
          <w:color w:val="000000" w:themeColor="text1"/>
          <w:sz w:val="24"/>
          <w:szCs w:val="24"/>
        </w:rPr>
      </w:pPr>
      <w:r w:rsidRPr="00084F36">
        <w:rPr>
          <w:rFonts w:ascii="Tw Cen MT" w:hAnsi="Tw Cen MT" w:cs="Arial"/>
          <w:bCs w:val="0"/>
          <w:color w:val="000000" w:themeColor="text1"/>
          <w:sz w:val="24"/>
          <w:szCs w:val="24"/>
        </w:rPr>
        <w:t>Java Program to find Third Largest Number in an Array</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We can find the third largest number in an array in java by sortin</w:t>
      </w:r>
      <w:r>
        <w:rPr>
          <w:rFonts w:ascii="Tw Cen MT" w:hAnsi="Tw Cen MT" w:cs="Arial"/>
          <w:color w:val="000000" w:themeColor="text1"/>
        </w:rPr>
        <w:t>g the array and returning the 3r</w:t>
      </w:r>
      <w:r w:rsidRPr="00C02669">
        <w:rPr>
          <w:rFonts w:ascii="Tw Cen MT" w:hAnsi="Tw Cen MT" w:cs="Arial"/>
          <w:color w:val="000000" w:themeColor="text1"/>
        </w:rPr>
        <w:t>d largest number. Let's see the full example to find the third largest number in java array.</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ThirdLargestInArrayExample</w:t>
      </w:r>
      <w:proofErr w:type="spellEnd"/>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getThirdLargest</w:t>
      </w:r>
      <w:proofErr w:type="spellEnd"/>
      <w:r w:rsidRPr="00C02669">
        <w:rPr>
          <w:rFonts w:ascii="Tw Cen MT" w:hAnsi="Tw Cen MT" w:cs="Arial"/>
          <w:color w:val="000000" w:themeColor="text1"/>
          <w:sz w:val="24"/>
          <w:szCs w:val="24"/>
          <w:bdr w:val="none" w:sz="0" w:space="0" w:color="auto" w:frame="1"/>
        </w:rPr>
        <w:t>(</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a,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total){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lastRenderedPageBreak/>
        <w:t>int</w:t>
      </w:r>
      <w:r w:rsidRPr="00C02669">
        <w:rPr>
          <w:rFonts w:ascii="Tw Cen MT" w:hAnsi="Tw Cen MT" w:cs="Arial"/>
          <w:color w:val="000000" w:themeColor="text1"/>
          <w:sz w:val="24"/>
          <w:szCs w:val="24"/>
          <w:bdr w:val="none" w:sz="0" w:space="0" w:color="auto" w:frame="1"/>
        </w:rPr>
        <w:t> temp;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for</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 </w:t>
      </w:r>
      <w:r w:rsidRPr="00C02669">
        <w:rPr>
          <w:rStyle w:val="number"/>
          <w:rFonts w:ascii="Tw Cen MT" w:hAnsi="Tw Cen MT" w:cs="Arial"/>
          <w:color w:val="000000" w:themeColor="text1"/>
          <w:sz w:val="24"/>
          <w:szCs w:val="24"/>
          <w:bdr w:val="none" w:sz="0" w:space="0" w:color="auto" w:frame="1"/>
        </w:rPr>
        <w:t>0</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&lt; total;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for</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j =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 </w:t>
      </w:r>
      <w:r w:rsidRPr="00C02669">
        <w:rPr>
          <w:rStyle w:val="number"/>
          <w:rFonts w:ascii="Tw Cen MT" w:hAnsi="Tw Cen MT" w:cs="Arial"/>
          <w:color w:val="000000" w:themeColor="text1"/>
          <w:sz w:val="24"/>
          <w:szCs w:val="24"/>
          <w:bdr w:val="none" w:sz="0" w:space="0" w:color="auto" w:frame="1"/>
        </w:rPr>
        <w:t>1</w:t>
      </w:r>
      <w:r w:rsidRPr="00C02669">
        <w:rPr>
          <w:rFonts w:ascii="Tw Cen MT" w:hAnsi="Tw Cen MT" w:cs="Arial"/>
          <w:color w:val="000000" w:themeColor="text1"/>
          <w:sz w:val="24"/>
          <w:szCs w:val="24"/>
          <w:bdr w:val="none" w:sz="0" w:space="0" w:color="auto" w:frame="1"/>
        </w:rPr>
        <w:t>; j &lt; total; j++)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if</w:t>
      </w:r>
      <w:r w:rsidRPr="00C02669">
        <w:rPr>
          <w:rFonts w:ascii="Tw Cen MT" w:hAnsi="Tw Cen MT" w:cs="Arial"/>
          <w:color w:val="000000" w:themeColor="text1"/>
          <w:sz w:val="24"/>
          <w:szCs w:val="24"/>
          <w:bdr w:val="none" w:sz="0" w:space="0" w:color="auto" w:frame="1"/>
        </w:rPr>
        <w:t> (a[</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&gt; a[j])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temp = a[</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a[</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 a[j];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a[j] = temp;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return</w:t>
      </w:r>
      <w:r w:rsidRPr="00C02669">
        <w:rPr>
          <w:rFonts w:ascii="Tw Cen MT" w:hAnsi="Tw Cen MT" w:cs="Arial"/>
          <w:color w:val="000000" w:themeColor="text1"/>
          <w:sz w:val="24"/>
          <w:szCs w:val="24"/>
          <w:bdr w:val="none" w:sz="0" w:space="0" w:color="auto" w:frame="1"/>
        </w:rPr>
        <w:t> a[total-</w:t>
      </w:r>
      <w:r w:rsidRPr="00C02669">
        <w:rPr>
          <w:rStyle w:val="number"/>
          <w:rFonts w:ascii="Tw Cen MT" w:hAnsi="Tw Cen MT" w:cs="Arial"/>
          <w:color w:val="000000" w:themeColor="text1"/>
          <w:sz w:val="24"/>
          <w:szCs w:val="24"/>
          <w:bdr w:val="none" w:sz="0" w:space="0" w:color="auto" w:frame="1"/>
        </w:rPr>
        <w:t>3</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a[]={</w:t>
      </w:r>
      <w:r w:rsidRPr="00C02669">
        <w:rPr>
          <w:rStyle w:val="number"/>
          <w:rFonts w:ascii="Tw Cen MT" w:hAnsi="Tw Cen MT" w:cs="Arial"/>
          <w:color w:val="000000" w:themeColor="text1"/>
          <w:sz w:val="24"/>
          <w:szCs w:val="24"/>
          <w:bdr w:val="none" w:sz="0" w:space="0" w:color="auto" w:frame="1"/>
        </w:rPr>
        <w:t>1</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2</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5</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6</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3</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2</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b[]={</w:t>
      </w:r>
      <w:r w:rsidRPr="00C02669">
        <w:rPr>
          <w:rStyle w:val="number"/>
          <w:rFonts w:ascii="Tw Cen MT" w:hAnsi="Tw Cen MT" w:cs="Arial"/>
          <w:color w:val="000000" w:themeColor="text1"/>
          <w:sz w:val="24"/>
          <w:szCs w:val="24"/>
          <w:bdr w:val="none" w:sz="0" w:space="0" w:color="auto" w:frame="1"/>
        </w:rPr>
        <w:t>44</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66</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99</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77</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33</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22</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55</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"Third Largest: "</w:t>
      </w:r>
      <w:r w:rsidRPr="00C02669">
        <w:rPr>
          <w:rFonts w:ascii="Tw Cen MT" w:hAnsi="Tw Cen MT" w:cs="Arial"/>
          <w:color w:val="000000" w:themeColor="text1"/>
          <w:sz w:val="24"/>
          <w:szCs w:val="24"/>
          <w:bdr w:val="none" w:sz="0" w:space="0" w:color="auto" w:frame="1"/>
        </w:rPr>
        <w:t>+</w:t>
      </w:r>
      <w:proofErr w:type="spellStart"/>
      <w:r w:rsidRPr="00C02669">
        <w:rPr>
          <w:rFonts w:ascii="Tw Cen MT" w:hAnsi="Tw Cen MT" w:cs="Arial"/>
          <w:color w:val="000000" w:themeColor="text1"/>
          <w:sz w:val="24"/>
          <w:szCs w:val="24"/>
          <w:bdr w:val="none" w:sz="0" w:space="0" w:color="auto" w:frame="1"/>
        </w:rPr>
        <w:t>getThirdLargest</w:t>
      </w:r>
      <w:proofErr w:type="spellEnd"/>
      <w:r w:rsidRPr="00C02669">
        <w:rPr>
          <w:rFonts w:ascii="Tw Cen MT" w:hAnsi="Tw Cen MT" w:cs="Arial"/>
          <w:color w:val="000000" w:themeColor="text1"/>
          <w:sz w:val="24"/>
          <w:szCs w:val="24"/>
          <w:bdr w:val="none" w:sz="0" w:space="0" w:color="auto" w:frame="1"/>
        </w:rPr>
        <w:t>(a,</w:t>
      </w:r>
      <w:r w:rsidRPr="00C02669">
        <w:rPr>
          <w:rStyle w:val="number"/>
          <w:rFonts w:ascii="Tw Cen MT" w:hAnsi="Tw Cen MT" w:cs="Arial"/>
          <w:color w:val="000000" w:themeColor="text1"/>
          <w:sz w:val="24"/>
          <w:szCs w:val="24"/>
          <w:bdr w:val="none" w:sz="0" w:space="0" w:color="auto" w:frame="1"/>
        </w:rPr>
        <w:t>6</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"Third Largest: "</w:t>
      </w:r>
      <w:r w:rsidRPr="00C02669">
        <w:rPr>
          <w:rFonts w:ascii="Tw Cen MT" w:hAnsi="Tw Cen MT" w:cs="Arial"/>
          <w:color w:val="000000" w:themeColor="text1"/>
          <w:sz w:val="24"/>
          <w:szCs w:val="24"/>
          <w:bdr w:val="none" w:sz="0" w:space="0" w:color="auto" w:frame="1"/>
        </w:rPr>
        <w:t>+</w:t>
      </w:r>
      <w:proofErr w:type="spellStart"/>
      <w:r w:rsidRPr="00C02669">
        <w:rPr>
          <w:rFonts w:ascii="Tw Cen MT" w:hAnsi="Tw Cen MT" w:cs="Arial"/>
          <w:color w:val="000000" w:themeColor="text1"/>
          <w:sz w:val="24"/>
          <w:szCs w:val="24"/>
          <w:bdr w:val="none" w:sz="0" w:space="0" w:color="auto" w:frame="1"/>
        </w:rPr>
        <w:t>getThirdLargest</w:t>
      </w:r>
      <w:proofErr w:type="spellEnd"/>
      <w:r w:rsidRPr="00C02669">
        <w:rPr>
          <w:rFonts w:ascii="Tw Cen MT" w:hAnsi="Tw Cen MT" w:cs="Arial"/>
          <w:color w:val="000000" w:themeColor="text1"/>
          <w:sz w:val="24"/>
          <w:szCs w:val="24"/>
          <w:bdr w:val="none" w:sz="0" w:space="0" w:color="auto" w:frame="1"/>
        </w:rPr>
        <w:t>(b,</w:t>
      </w:r>
      <w:r w:rsidRPr="00C02669">
        <w:rPr>
          <w:rStyle w:val="number"/>
          <w:rFonts w:ascii="Tw Cen MT" w:hAnsi="Tw Cen MT" w:cs="Arial"/>
          <w:color w:val="000000" w:themeColor="text1"/>
          <w:sz w:val="24"/>
          <w:szCs w:val="24"/>
          <w:bdr w:val="none" w:sz="0" w:space="0" w:color="auto" w:frame="1"/>
        </w:rPr>
        <w:t>7</w:t>
      </w:r>
      <w:r w:rsidRPr="00C02669">
        <w:rPr>
          <w:rFonts w:ascii="Tw Cen MT" w:hAnsi="Tw Cen MT" w:cs="Arial"/>
          <w:color w:val="000000" w:themeColor="text1"/>
          <w:sz w:val="24"/>
          <w:szCs w:val="24"/>
          <w:bdr w:val="none" w:sz="0" w:space="0" w:color="auto" w:frame="1"/>
        </w:rPr>
        <w:t>));  </w:t>
      </w:r>
    </w:p>
    <w:p w:rsidR="00F10004" w:rsidRPr="00084F36" w:rsidRDefault="00F10004" w:rsidP="00F10004">
      <w:pPr>
        <w:numPr>
          <w:ilvl w:val="0"/>
          <w:numId w:val="17"/>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Output:</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Third Largest</w:t>
      </w:r>
      <w:proofErr w:type="gramStart"/>
      <w:r w:rsidRPr="00C02669">
        <w:rPr>
          <w:rFonts w:ascii="Tw Cen MT" w:hAnsi="Tw Cen MT" w:cs="Arial"/>
          <w:color w:val="000000" w:themeColor="text1"/>
          <w:sz w:val="24"/>
          <w:szCs w:val="24"/>
        </w:rPr>
        <w:t>:3</w:t>
      </w:r>
      <w:proofErr w:type="gramEnd"/>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Third Largest</w:t>
      </w:r>
      <w:proofErr w:type="gramStart"/>
      <w:r w:rsidRPr="00C02669">
        <w:rPr>
          <w:rFonts w:ascii="Tw Cen MT" w:hAnsi="Tw Cen MT" w:cs="Arial"/>
          <w:color w:val="000000" w:themeColor="text1"/>
          <w:sz w:val="24"/>
          <w:szCs w:val="24"/>
        </w:rPr>
        <w:t>:66</w:t>
      </w:r>
      <w:proofErr w:type="gramEnd"/>
    </w:p>
    <w:p w:rsidR="00F10004" w:rsidRPr="00C02669" w:rsidRDefault="00F10004" w:rsidP="00F10004">
      <w:pPr>
        <w:pStyle w:val="Heading2"/>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Find 3rd Largest Number in Array using Arrays</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Let's see another example to get third largest element or number in java array using Arrays.</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proofErr w:type="gramStart"/>
      <w:r w:rsidRPr="00C02669">
        <w:rPr>
          <w:rStyle w:val="keyword"/>
          <w:rFonts w:ascii="Tw Cen MT" w:hAnsi="Tw Cen MT" w:cs="Arial"/>
          <w:b/>
          <w:bCs/>
          <w:color w:val="000000" w:themeColor="text1"/>
          <w:sz w:val="24"/>
          <w:szCs w:val="24"/>
          <w:bdr w:val="none" w:sz="0" w:space="0" w:color="auto" w:frame="1"/>
        </w:rPr>
        <w:t>import</w:t>
      </w:r>
      <w:proofErr w:type="gramEnd"/>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java.util</w:t>
      </w:r>
      <w:proofErr w:type="spellEnd"/>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ThirdLargestInArrayExample1{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getThirdLargest</w:t>
      </w:r>
      <w:proofErr w:type="spellEnd"/>
      <w:r w:rsidRPr="00C02669">
        <w:rPr>
          <w:rFonts w:ascii="Tw Cen MT" w:hAnsi="Tw Cen MT" w:cs="Arial"/>
          <w:color w:val="000000" w:themeColor="text1"/>
          <w:sz w:val="24"/>
          <w:szCs w:val="24"/>
          <w:bdr w:val="none" w:sz="0" w:space="0" w:color="auto" w:frame="1"/>
        </w:rPr>
        <w:t>(</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a,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total){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Arrays.sort</w:t>
      </w:r>
      <w:proofErr w:type="spellEnd"/>
      <w:r w:rsidRPr="00C02669">
        <w:rPr>
          <w:rFonts w:ascii="Tw Cen MT" w:hAnsi="Tw Cen MT" w:cs="Arial"/>
          <w:color w:val="000000" w:themeColor="text1"/>
          <w:sz w:val="24"/>
          <w:szCs w:val="24"/>
          <w:bdr w:val="none" w:sz="0" w:space="0" w:color="auto" w:frame="1"/>
        </w:rPr>
        <w:t>(a);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return</w:t>
      </w:r>
      <w:r w:rsidRPr="00C02669">
        <w:rPr>
          <w:rFonts w:ascii="Tw Cen MT" w:hAnsi="Tw Cen MT" w:cs="Arial"/>
          <w:color w:val="000000" w:themeColor="text1"/>
          <w:sz w:val="24"/>
          <w:szCs w:val="24"/>
          <w:bdr w:val="none" w:sz="0" w:space="0" w:color="auto" w:frame="1"/>
        </w:rPr>
        <w:t> a[total-</w:t>
      </w:r>
      <w:r w:rsidRPr="00C02669">
        <w:rPr>
          <w:rStyle w:val="number"/>
          <w:rFonts w:ascii="Tw Cen MT" w:hAnsi="Tw Cen MT" w:cs="Arial"/>
          <w:color w:val="000000" w:themeColor="text1"/>
          <w:sz w:val="24"/>
          <w:szCs w:val="24"/>
          <w:bdr w:val="none" w:sz="0" w:space="0" w:color="auto" w:frame="1"/>
        </w:rPr>
        <w:t>3</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a[]={</w:t>
      </w:r>
      <w:r w:rsidRPr="00C02669">
        <w:rPr>
          <w:rStyle w:val="number"/>
          <w:rFonts w:ascii="Tw Cen MT" w:hAnsi="Tw Cen MT" w:cs="Arial"/>
          <w:color w:val="000000" w:themeColor="text1"/>
          <w:sz w:val="24"/>
          <w:szCs w:val="24"/>
          <w:bdr w:val="none" w:sz="0" w:space="0" w:color="auto" w:frame="1"/>
        </w:rPr>
        <w:t>1</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2</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5</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6</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3</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2</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b[]={</w:t>
      </w:r>
      <w:r w:rsidRPr="00C02669">
        <w:rPr>
          <w:rStyle w:val="number"/>
          <w:rFonts w:ascii="Tw Cen MT" w:hAnsi="Tw Cen MT" w:cs="Arial"/>
          <w:color w:val="000000" w:themeColor="text1"/>
          <w:sz w:val="24"/>
          <w:szCs w:val="24"/>
          <w:bdr w:val="none" w:sz="0" w:space="0" w:color="auto" w:frame="1"/>
        </w:rPr>
        <w:t>44</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66</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99</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77</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33</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22</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55</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"Third Largest: "</w:t>
      </w:r>
      <w:r w:rsidRPr="00C02669">
        <w:rPr>
          <w:rFonts w:ascii="Tw Cen MT" w:hAnsi="Tw Cen MT" w:cs="Arial"/>
          <w:color w:val="000000" w:themeColor="text1"/>
          <w:sz w:val="24"/>
          <w:szCs w:val="24"/>
          <w:bdr w:val="none" w:sz="0" w:space="0" w:color="auto" w:frame="1"/>
        </w:rPr>
        <w:t>+</w:t>
      </w:r>
      <w:proofErr w:type="spellStart"/>
      <w:r w:rsidRPr="00C02669">
        <w:rPr>
          <w:rFonts w:ascii="Tw Cen MT" w:hAnsi="Tw Cen MT" w:cs="Arial"/>
          <w:color w:val="000000" w:themeColor="text1"/>
          <w:sz w:val="24"/>
          <w:szCs w:val="24"/>
          <w:bdr w:val="none" w:sz="0" w:space="0" w:color="auto" w:frame="1"/>
        </w:rPr>
        <w:t>getThirdLargest</w:t>
      </w:r>
      <w:proofErr w:type="spellEnd"/>
      <w:r w:rsidRPr="00C02669">
        <w:rPr>
          <w:rFonts w:ascii="Tw Cen MT" w:hAnsi="Tw Cen MT" w:cs="Arial"/>
          <w:color w:val="000000" w:themeColor="text1"/>
          <w:sz w:val="24"/>
          <w:szCs w:val="24"/>
          <w:bdr w:val="none" w:sz="0" w:space="0" w:color="auto" w:frame="1"/>
        </w:rPr>
        <w:t>(a,</w:t>
      </w:r>
      <w:r w:rsidRPr="00C02669">
        <w:rPr>
          <w:rStyle w:val="number"/>
          <w:rFonts w:ascii="Tw Cen MT" w:hAnsi="Tw Cen MT" w:cs="Arial"/>
          <w:color w:val="000000" w:themeColor="text1"/>
          <w:sz w:val="24"/>
          <w:szCs w:val="24"/>
          <w:bdr w:val="none" w:sz="0" w:space="0" w:color="auto" w:frame="1"/>
        </w:rPr>
        <w:t>6</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"Third Largest: "</w:t>
      </w:r>
      <w:r w:rsidRPr="00C02669">
        <w:rPr>
          <w:rFonts w:ascii="Tw Cen MT" w:hAnsi="Tw Cen MT" w:cs="Arial"/>
          <w:color w:val="000000" w:themeColor="text1"/>
          <w:sz w:val="24"/>
          <w:szCs w:val="24"/>
          <w:bdr w:val="none" w:sz="0" w:space="0" w:color="auto" w:frame="1"/>
        </w:rPr>
        <w:t>+</w:t>
      </w:r>
      <w:proofErr w:type="spellStart"/>
      <w:r w:rsidRPr="00C02669">
        <w:rPr>
          <w:rFonts w:ascii="Tw Cen MT" w:hAnsi="Tw Cen MT" w:cs="Arial"/>
          <w:color w:val="000000" w:themeColor="text1"/>
          <w:sz w:val="24"/>
          <w:szCs w:val="24"/>
          <w:bdr w:val="none" w:sz="0" w:space="0" w:color="auto" w:frame="1"/>
        </w:rPr>
        <w:t>getThirdLargest</w:t>
      </w:r>
      <w:proofErr w:type="spellEnd"/>
      <w:r w:rsidRPr="00C02669">
        <w:rPr>
          <w:rFonts w:ascii="Tw Cen MT" w:hAnsi="Tw Cen MT" w:cs="Arial"/>
          <w:color w:val="000000" w:themeColor="text1"/>
          <w:sz w:val="24"/>
          <w:szCs w:val="24"/>
          <w:bdr w:val="none" w:sz="0" w:space="0" w:color="auto" w:frame="1"/>
        </w:rPr>
        <w:t>(b,</w:t>
      </w:r>
      <w:r w:rsidRPr="00C02669">
        <w:rPr>
          <w:rStyle w:val="number"/>
          <w:rFonts w:ascii="Tw Cen MT" w:hAnsi="Tw Cen MT" w:cs="Arial"/>
          <w:color w:val="000000" w:themeColor="text1"/>
          <w:sz w:val="24"/>
          <w:szCs w:val="24"/>
          <w:bdr w:val="none" w:sz="0" w:space="0" w:color="auto" w:frame="1"/>
        </w:rPr>
        <w:t>7</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18"/>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Output:</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Third Largest: 3</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Third Largest: 66</w:t>
      </w:r>
    </w:p>
    <w:p w:rsidR="00F10004" w:rsidRPr="00C02669" w:rsidRDefault="00F10004" w:rsidP="00F10004">
      <w:pPr>
        <w:pStyle w:val="Heading2"/>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Find 3rd Largest Number in Array using Collections</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Let's see another example to get third largest number in java array using collections.</w:t>
      </w:r>
    </w:p>
    <w:p w:rsidR="00F10004" w:rsidRDefault="00F10004" w:rsidP="00F10004">
      <w:pPr>
        <w:pStyle w:val="NormalWeb"/>
        <w:spacing w:after="0" w:afterAutospacing="0"/>
        <w:jc w:val="both"/>
        <w:rPr>
          <w:rFonts w:ascii="Tw Cen MT" w:hAnsi="Tw Cen MT" w:cs="Arial"/>
          <w:color w:val="000000" w:themeColor="text1"/>
        </w:rPr>
      </w:pPr>
      <w:r>
        <w:rPr>
          <w:rFonts w:ascii="Tw Cen MT" w:hAnsi="Tw Cen MT" w:cs="Arial"/>
          <w:noProof/>
          <w:color w:val="000000" w:themeColor="text1"/>
        </w:rPr>
        <w:lastRenderedPageBreak/>
        <w:drawing>
          <wp:inline distT="0" distB="0" distL="0" distR="0">
            <wp:extent cx="3839830" cy="2374711"/>
            <wp:effectExtent l="19050" t="0" r="8270" b="0"/>
            <wp:docPr id="35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 cstate="print"/>
                    <a:srcRect/>
                    <a:stretch>
                      <a:fillRect/>
                    </a:stretch>
                  </pic:blipFill>
                  <pic:spPr bwMode="auto">
                    <a:xfrm>
                      <a:off x="0" y="0"/>
                      <a:ext cx="3839471" cy="2374489"/>
                    </a:xfrm>
                    <a:prstGeom prst="rect">
                      <a:avLst/>
                    </a:prstGeom>
                    <a:noFill/>
                    <a:ln w="9525">
                      <a:noFill/>
                      <a:miter lim="800000"/>
                      <a:headEnd/>
                      <a:tailEnd/>
                    </a:ln>
                  </pic:spPr>
                </pic:pic>
              </a:graphicData>
            </a:graphic>
          </wp:inline>
        </w:drawing>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Output:</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Third Largest: 3</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Third Largest: 66</w:t>
      </w:r>
    </w:p>
    <w:p w:rsidR="00F10004" w:rsidRPr="00C02669" w:rsidRDefault="00F10004" w:rsidP="00F10004">
      <w:pPr>
        <w:spacing w:after="0"/>
        <w:ind w:right="-432"/>
        <w:jc w:val="both"/>
        <w:rPr>
          <w:rFonts w:ascii="Tw Cen MT" w:hAnsi="Tw Cen MT" w:cs="Arial"/>
          <w:color w:val="000000" w:themeColor="text1"/>
          <w:sz w:val="24"/>
          <w:szCs w:val="24"/>
        </w:rPr>
      </w:pPr>
    </w:p>
    <w:p w:rsidR="00F10004" w:rsidRPr="00084F36" w:rsidRDefault="00F10004" w:rsidP="00F10004">
      <w:pPr>
        <w:pStyle w:val="Heading1"/>
        <w:spacing w:before="46" w:line="312" w:lineRule="atLeast"/>
        <w:jc w:val="both"/>
        <w:rPr>
          <w:rFonts w:ascii="Tw Cen MT" w:hAnsi="Tw Cen MT" w:cs="Arial"/>
          <w:bCs w:val="0"/>
          <w:color w:val="000000" w:themeColor="text1"/>
          <w:sz w:val="24"/>
          <w:szCs w:val="24"/>
        </w:rPr>
      </w:pPr>
      <w:r w:rsidRPr="00084F36">
        <w:rPr>
          <w:rFonts w:ascii="Tw Cen MT" w:hAnsi="Tw Cen MT" w:cs="Arial"/>
          <w:bCs w:val="0"/>
          <w:color w:val="000000" w:themeColor="text1"/>
          <w:sz w:val="24"/>
          <w:szCs w:val="24"/>
        </w:rPr>
        <w:t>Java Program to remove duplicate element in an Array</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We can remove duplicate element in an array by 2 ways: using temporary array or using separate index. To remove the duplicate element from array, the array must be in sorted order. If array is not sorted, you can sort it by calling </w:t>
      </w:r>
      <w:proofErr w:type="spellStart"/>
      <w:proofErr w:type="gramStart"/>
      <w:r w:rsidRPr="00C02669">
        <w:rPr>
          <w:rStyle w:val="Emphasis"/>
          <w:rFonts w:ascii="Tw Cen MT" w:eastAsiaTheme="majorEastAsia" w:hAnsi="Tw Cen MT" w:cs="Arial"/>
          <w:i w:val="0"/>
          <w:color w:val="000000" w:themeColor="text1"/>
        </w:rPr>
        <w:t>Arrays.sort</w:t>
      </w:r>
      <w:proofErr w:type="spellEnd"/>
      <w:r w:rsidRPr="00C02669">
        <w:rPr>
          <w:rStyle w:val="Emphasis"/>
          <w:rFonts w:ascii="Tw Cen MT" w:eastAsiaTheme="majorEastAsia" w:hAnsi="Tw Cen MT" w:cs="Arial"/>
          <w:i w:val="0"/>
          <w:color w:val="000000" w:themeColor="text1"/>
        </w:rPr>
        <w:t>(</w:t>
      </w:r>
      <w:proofErr w:type="spellStart"/>
      <w:proofErr w:type="gramEnd"/>
      <w:r w:rsidRPr="00C02669">
        <w:rPr>
          <w:rStyle w:val="Emphasis"/>
          <w:rFonts w:ascii="Tw Cen MT" w:eastAsiaTheme="majorEastAsia" w:hAnsi="Tw Cen MT" w:cs="Arial"/>
          <w:i w:val="0"/>
          <w:color w:val="000000" w:themeColor="text1"/>
        </w:rPr>
        <w:t>arr</w:t>
      </w:r>
      <w:proofErr w:type="spellEnd"/>
      <w:r w:rsidRPr="00C02669">
        <w:rPr>
          <w:rStyle w:val="Emphasis"/>
          <w:rFonts w:ascii="Tw Cen MT" w:eastAsiaTheme="majorEastAsia" w:hAnsi="Tw Cen MT" w:cs="Arial"/>
          <w:i w:val="0"/>
          <w:color w:val="000000" w:themeColor="text1"/>
        </w:rPr>
        <w:t>)</w:t>
      </w:r>
      <w:r w:rsidRPr="00C02669">
        <w:rPr>
          <w:rFonts w:ascii="Tw Cen MT" w:hAnsi="Tw Cen MT" w:cs="Arial"/>
          <w:color w:val="000000" w:themeColor="text1"/>
        </w:rPr>
        <w:t> method.</w:t>
      </w:r>
    </w:p>
    <w:p w:rsidR="00F10004" w:rsidRPr="00C02669" w:rsidRDefault="00F10004" w:rsidP="00F10004">
      <w:pPr>
        <w:pStyle w:val="Heading2"/>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1) Remove Duplicate Element in Array using Temporary Array</w:t>
      </w:r>
    </w:p>
    <w:p w:rsidR="00F10004" w:rsidRDefault="00F10004" w:rsidP="00F10004">
      <w:pPr>
        <w:pStyle w:val="NormalWeb"/>
        <w:spacing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3472364" cy="4626591"/>
            <wp:effectExtent l="19050" t="0" r="0" b="0"/>
            <wp:docPr id="35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2" cstate="print"/>
                    <a:srcRect/>
                    <a:stretch>
                      <a:fillRect/>
                    </a:stretch>
                  </pic:blipFill>
                  <pic:spPr bwMode="auto">
                    <a:xfrm>
                      <a:off x="0" y="0"/>
                      <a:ext cx="3472413" cy="4626656"/>
                    </a:xfrm>
                    <a:prstGeom prst="rect">
                      <a:avLst/>
                    </a:prstGeom>
                    <a:noFill/>
                    <a:ln w="9525">
                      <a:noFill/>
                      <a:miter lim="800000"/>
                      <a:headEnd/>
                      <a:tailEnd/>
                    </a:ln>
                  </pic:spPr>
                </pic:pic>
              </a:graphicData>
            </a:graphic>
          </wp:inline>
        </w:drawing>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Output:</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10 20 30 40 50 </w:t>
      </w:r>
    </w:p>
    <w:p w:rsidR="00F10004" w:rsidRPr="00C02669" w:rsidRDefault="00F10004" w:rsidP="00F10004">
      <w:pPr>
        <w:pStyle w:val="Heading2"/>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2) Remove Duplicate Element in Array using separate index</w:t>
      </w:r>
    </w:p>
    <w:p w:rsidR="00F10004" w:rsidRDefault="00F10004" w:rsidP="00F10004">
      <w:pPr>
        <w:pStyle w:val="NormalWeb"/>
        <w:spacing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3376158" cy="3807726"/>
            <wp:effectExtent l="19050" t="0" r="0" b="0"/>
            <wp:docPr id="35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cstate="print"/>
                    <a:srcRect/>
                    <a:stretch>
                      <a:fillRect/>
                    </a:stretch>
                  </pic:blipFill>
                  <pic:spPr bwMode="auto">
                    <a:xfrm>
                      <a:off x="0" y="0"/>
                      <a:ext cx="3378091" cy="3809906"/>
                    </a:xfrm>
                    <a:prstGeom prst="rect">
                      <a:avLst/>
                    </a:prstGeom>
                    <a:noFill/>
                    <a:ln w="9525">
                      <a:noFill/>
                      <a:miter lim="800000"/>
                      <a:headEnd/>
                      <a:tailEnd/>
                    </a:ln>
                  </pic:spPr>
                </pic:pic>
              </a:graphicData>
            </a:graphic>
          </wp:inline>
        </w:drawing>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Output:</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10 20 30 40 50 </w:t>
      </w:r>
    </w:p>
    <w:p w:rsidR="00F10004" w:rsidRPr="00C02669" w:rsidRDefault="00F10004" w:rsidP="00F10004">
      <w:pPr>
        <w:pStyle w:val="Heading2"/>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Remove Duplicate Elements in Unsorted Array</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If you have unsorted array, you need to sort it first. To do so, use </w:t>
      </w:r>
      <w:proofErr w:type="spellStart"/>
      <w:proofErr w:type="gramStart"/>
      <w:r w:rsidRPr="00C02669">
        <w:rPr>
          <w:rFonts w:ascii="Tw Cen MT" w:hAnsi="Tw Cen MT" w:cs="Arial"/>
          <w:color w:val="000000" w:themeColor="text1"/>
        </w:rPr>
        <w:t>Arrays.sort</w:t>
      </w:r>
      <w:proofErr w:type="spellEnd"/>
      <w:r w:rsidRPr="00C02669">
        <w:rPr>
          <w:rFonts w:ascii="Tw Cen MT" w:hAnsi="Tw Cen MT" w:cs="Arial"/>
          <w:color w:val="000000" w:themeColor="text1"/>
        </w:rPr>
        <w:t>(</w:t>
      </w:r>
      <w:proofErr w:type="spellStart"/>
      <w:proofErr w:type="gramEnd"/>
      <w:r w:rsidRPr="00C02669">
        <w:rPr>
          <w:rFonts w:ascii="Tw Cen MT" w:hAnsi="Tw Cen MT" w:cs="Arial"/>
          <w:color w:val="000000" w:themeColor="text1"/>
        </w:rPr>
        <w:t>arr</w:t>
      </w:r>
      <w:proofErr w:type="spellEnd"/>
      <w:r w:rsidRPr="00C02669">
        <w:rPr>
          <w:rFonts w:ascii="Tw Cen MT" w:hAnsi="Tw Cen MT" w:cs="Arial"/>
          <w:color w:val="000000" w:themeColor="text1"/>
        </w:rPr>
        <w:t>) method.</w:t>
      </w:r>
    </w:p>
    <w:p w:rsidR="00F10004" w:rsidRDefault="00F10004" w:rsidP="00F10004">
      <w:pPr>
        <w:pStyle w:val="NormalWeb"/>
        <w:spacing w:after="0" w:afterAutospacing="0"/>
        <w:jc w:val="both"/>
        <w:rPr>
          <w:rFonts w:ascii="Tw Cen MT" w:hAnsi="Tw Cen MT" w:cs="Arial"/>
          <w:color w:val="000000" w:themeColor="text1"/>
        </w:rPr>
      </w:pPr>
      <w:r>
        <w:rPr>
          <w:rFonts w:ascii="Tw Cen MT" w:hAnsi="Tw Cen MT" w:cs="Arial"/>
          <w:noProof/>
          <w:color w:val="000000" w:themeColor="text1"/>
        </w:rPr>
        <w:lastRenderedPageBreak/>
        <w:drawing>
          <wp:inline distT="0" distB="0" distL="0" distR="0">
            <wp:extent cx="3563416" cy="4722125"/>
            <wp:effectExtent l="19050" t="0" r="0" b="0"/>
            <wp:docPr id="35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4" cstate="print"/>
                    <a:srcRect/>
                    <a:stretch>
                      <a:fillRect/>
                    </a:stretch>
                  </pic:blipFill>
                  <pic:spPr bwMode="auto">
                    <a:xfrm>
                      <a:off x="0" y="0"/>
                      <a:ext cx="3563281" cy="4721946"/>
                    </a:xfrm>
                    <a:prstGeom prst="rect">
                      <a:avLst/>
                    </a:prstGeom>
                    <a:noFill/>
                    <a:ln w="9525">
                      <a:noFill/>
                      <a:miter lim="800000"/>
                      <a:headEnd/>
                      <a:tailEnd/>
                    </a:ln>
                  </pic:spPr>
                </pic:pic>
              </a:graphicData>
            </a:graphic>
          </wp:inline>
        </w:drawing>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Output:</w:t>
      </w:r>
    </w:p>
    <w:p w:rsidR="00F10004" w:rsidRPr="00C02669"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10 20 30 40 50 70 90 </w:t>
      </w:r>
    </w:p>
    <w:p w:rsidR="00F10004" w:rsidRDefault="00F10004"/>
    <w:p w:rsidR="00F10004" w:rsidRPr="00084F36" w:rsidRDefault="00F10004" w:rsidP="00F10004">
      <w:pPr>
        <w:pStyle w:val="Heading2"/>
        <w:spacing w:line="312" w:lineRule="atLeast"/>
        <w:jc w:val="both"/>
        <w:rPr>
          <w:rFonts w:ascii="Tw Cen MT" w:hAnsi="Tw Cen MT" w:cs="Arial"/>
          <w:bCs w:val="0"/>
          <w:color w:val="000000" w:themeColor="text1"/>
          <w:sz w:val="24"/>
          <w:szCs w:val="24"/>
        </w:rPr>
      </w:pPr>
      <w:r w:rsidRPr="00084F36">
        <w:rPr>
          <w:rFonts w:ascii="Tw Cen MT" w:hAnsi="Tw Cen MT" w:cs="Arial"/>
          <w:bCs w:val="0"/>
          <w:color w:val="000000" w:themeColor="text1"/>
          <w:sz w:val="24"/>
          <w:szCs w:val="24"/>
        </w:rPr>
        <w:t>Java Program to remove all the white spaces from a string</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In this program, our task is to remove all the white-spaces from the string. For this purpose, we need to traverse the string and check if any character of the string is matched with a white-space character or not. If so, use any built-in method like </w:t>
      </w:r>
      <w:proofErr w:type="gramStart"/>
      <w:r w:rsidRPr="00C02669">
        <w:rPr>
          <w:rFonts w:ascii="Tw Cen MT" w:hAnsi="Tw Cen MT" w:cs="Arial"/>
          <w:color w:val="000000" w:themeColor="text1"/>
        </w:rPr>
        <w:t>replace(</w:t>
      </w:r>
      <w:proofErr w:type="gramEnd"/>
      <w:r w:rsidRPr="00C02669">
        <w:rPr>
          <w:rFonts w:ascii="Tw Cen MT" w:hAnsi="Tw Cen MT" w:cs="Arial"/>
          <w:color w:val="000000" w:themeColor="text1"/>
        </w:rPr>
        <w:t>) with a blank.</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In C, we do not have any built-in method to replace. Therefore, we need to run for loop to traverse the string and see if there is any white-space character or not. If so, then start the inner loop (j) from </w:t>
      </w:r>
      <w:proofErr w:type="spellStart"/>
      <w:r w:rsidRPr="00C02669">
        <w:rPr>
          <w:rFonts w:ascii="Tw Cen MT" w:hAnsi="Tw Cen MT" w:cs="Arial"/>
          <w:color w:val="000000" w:themeColor="text1"/>
        </w:rPr>
        <w:t>ith</w:t>
      </w:r>
      <w:proofErr w:type="spellEnd"/>
      <w:r w:rsidRPr="00C02669">
        <w:rPr>
          <w:rFonts w:ascii="Tw Cen MT" w:hAnsi="Tw Cen MT" w:cs="Arial"/>
          <w:color w:val="000000" w:themeColor="text1"/>
        </w:rPr>
        <w:t xml:space="preserve"> character to </w:t>
      </w:r>
      <w:proofErr w:type="spellStart"/>
      <w:r w:rsidRPr="00C02669">
        <w:rPr>
          <w:rFonts w:ascii="Tw Cen MT" w:hAnsi="Tw Cen MT" w:cs="Arial"/>
          <w:color w:val="000000" w:themeColor="text1"/>
        </w:rPr>
        <w:t>len</w:t>
      </w:r>
      <w:proofErr w:type="spellEnd"/>
      <w:r w:rsidRPr="00C02669">
        <w:rPr>
          <w:rFonts w:ascii="Tw Cen MT" w:hAnsi="Tw Cen MT" w:cs="Arial"/>
          <w:color w:val="000000" w:themeColor="text1"/>
        </w:rPr>
        <w:t xml:space="preserve"> and keep replacing each element with its next adjacent element. Decrease the length of the string by 1 on the termination of this loop. Repeat this process until all the white-spaces of the string are removed.</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The algorithm of the program is given below.</w:t>
      </w:r>
    </w:p>
    <w:p w:rsidR="00F10004" w:rsidRPr="00C02669" w:rsidRDefault="00F10004" w:rsidP="00F1000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F10004" w:rsidRPr="00C02669" w:rsidRDefault="00F10004" w:rsidP="00F10004">
      <w:pPr>
        <w:numPr>
          <w:ilvl w:val="0"/>
          <w:numId w:val="1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F10004" w:rsidRPr="00C02669" w:rsidRDefault="00F10004" w:rsidP="00F10004">
      <w:pPr>
        <w:numPr>
          <w:ilvl w:val="0"/>
          <w:numId w:val="1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DEFINE string str1 = "Remove white spaces".</w:t>
      </w:r>
    </w:p>
    <w:p w:rsidR="00F10004" w:rsidRPr="00C02669" w:rsidRDefault="00F10004" w:rsidP="00F10004">
      <w:pPr>
        <w:numPr>
          <w:ilvl w:val="0"/>
          <w:numId w:val="1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xml:space="preserve"> REPLACE all space characters with blank using </w:t>
      </w:r>
      <w:proofErr w:type="spellStart"/>
      <w:proofErr w:type="gramStart"/>
      <w:r w:rsidRPr="00C02669">
        <w:rPr>
          <w:rFonts w:ascii="Tw Cen MT" w:hAnsi="Tw Cen MT" w:cs="Arial"/>
          <w:color w:val="000000" w:themeColor="text1"/>
          <w:sz w:val="24"/>
          <w:szCs w:val="24"/>
        </w:rPr>
        <w:t>replaceAll</w:t>
      </w:r>
      <w:proofErr w:type="spellEnd"/>
      <w:r w:rsidRPr="00C02669">
        <w:rPr>
          <w:rFonts w:ascii="Tw Cen MT" w:hAnsi="Tw Cen MT" w:cs="Arial"/>
          <w:color w:val="000000" w:themeColor="text1"/>
          <w:sz w:val="24"/>
          <w:szCs w:val="24"/>
        </w:rPr>
        <w:t>(</w:t>
      </w:r>
      <w:proofErr w:type="gramEnd"/>
      <w:r w:rsidRPr="00C02669">
        <w:rPr>
          <w:rFonts w:ascii="Tw Cen MT" w:hAnsi="Tw Cen MT" w:cs="Arial"/>
          <w:color w:val="000000" w:themeColor="text1"/>
          <w:sz w:val="24"/>
          <w:szCs w:val="24"/>
        </w:rPr>
        <w:t>).</w:t>
      </w:r>
    </w:p>
    <w:p w:rsidR="00F10004" w:rsidRPr="00C02669" w:rsidRDefault="00F10004" w:rsidP="00F10004">
      <w:pPr>
        <w:numPr>
          <w:ilvl w:val="0"/>
          <w:numId w:val="1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PRINT str1.</w:t>
      </w:r>
    </w:p>
    <w:p w:rsidR="00F10004" w:rsidRPr="00C02669" w:rsidRDefault="00F10004" w:rsidP="00F10004">
      <w:pPr>
        <w:numPr>
          <w:ilvl w:val="0"/>
          <w:numId w:val="1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lastRenderedPageBreak/>
        <w:t>STEP 5:</w:t>
      </w:r>
      <w:r w:rsidRPr="00C02669">
        <w:rPr>
          <w:rFonts w:ascii="Tw Cen MT" w:hAnsi="Tw Cen MT" w:cs="Arial"/>
          <w:color w:val="000000" w:themeColor="text1"/>
          <w:sz w:val="24"/>
          <w:szCs w:val="24"/>
        </w:rPr>
        <w:t> END</w:t>
      </w:r>
    </w:p>
    <w:p w:rsidR="00F10004" w:rsidRPr="00C02669" w:rsidRDefault="00F10004" w:rsidP="00F1000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Program:</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removeWhiteSpace</w:t>
      </w:r>
      <w:proofErr w:type="spellEnd"/>
      <w:r w:rsidRPr="00C02669">
        <w:rPr>
          <w:rFonts w:ascii="Tw Cen MT" w:hAnsi="Tw Cen MT" w:cs="Arial"/>
          <w:color w:val="000000" w:themeColor="text1"/>
          <w:sz w:val="24"/>
          <w:szCs w:val="24"/>
          <w:bdr w:val="none" w:sz="0" w:space="0" w:color="auto" w:frame="1"/>
        </w:rPr>
        <w:t> {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String str1=</w:t>
      </w:r>
      <w:r w:rsidRPr="00C02669">
        <w:rPr>
          <w:rStyle w:val="string"/>
          <w:rFonts w:ascii="Tw Cen MT" w:hAnsi="Tw Cen MT" w:cs="Arial"/>
          <w:color w:val="000000" w:themeColor="text1"/>
          <w:sz w:val="24"/>
          <w:szCs w:val="24"/>
          <w:bdr w:val="none" w:sz="0" w:space="0" w:color="auto" w:frame="1"/>
        </w:rPr>
        <w:t>"Remove white spaces"</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comment"/>
          <w:rFonts w:ascii="Tw Cen MT" w:hAnsi="Tw Cen MT" w:cs="Arial"/>
          <w:color w:val="000000" w:themeColor="text1"/>
          <w:sz w:val="24"/>
          <w:szCs w:val="24"/>
          <w:bdr w:val="none" w:sz="0" w:space="0" w:color="auto" w:frame="1"/>
        </w:rPr>
        <w:t>//Removes the white spaces using </w:t>
      </w:r>
      <w:proofErr w:type="spellStart"/>
      <w:r w:rsidRPr="00C02669">
        <w:rPr>
          <w:rStyle w:val="comment"/>
          <w:rFonts w:ascii="Tw Cen MT" w:hAnsi="Tw Cen MT" w:cs="Arial"/>
          <w:color w:val="000000" w:themeColor="text1"/>
          <w:sz w:val="24"/>
          <w:szCs w:val="24"/>
          <w:bdr w:val="none" w:sz="0" w:space="0" w:color="auto" w:frame="1"/>
        </w:rPr>
        <w:t>regex</w:t>
      </w:r>
      <w:proofErr w:type="spellEnd"/>
      <w:r w:rsidRPr="00C02669">
        <w:rPr>
          <w:rStyle w:val="comment"/>
          <w:rFonts w:ascii="Tw Cen MT" w:hAnsi="Tw Cen MT" w:cs="Arial"/>
          <w:color w:val="000000" w:themeColor="text1"/>
          <w:sz w:val="24"/>
          <w:szCs w:val="24"/>
          <w:bdr w:val="none" w:sz="0" w:space="0" w:color="auto" w:frame="1"/>
        </w:rPr>
        <w:t>  </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str1 = str1.replaceAll(</w:t>
      </w:r>
      <w:r w:rsidRPr="00C02669">
        <w:rPr>
          <w:rStyle w:val="string"/>
          <w:rFonts w:ascii="Tw Cen MT" w:hAnsi="Tw Cen MT" w:cs="Arial"/>
          <w:color w:val="000000" w:themeColor="text1"/>
          <w:sz w:val="24"/>
          <w:szCs w:val="24"/>
          <w:bdr w:val="none" w:sz="0" w:space="0" w:color="auto" w:frame="1"/>
        </w:rPr>
        <w:t>"\\s+"</w:t>
      </w:r>
      <w:r w:rsidRPr="00C02669">
        <w:rPr>
          <w:rFonts w:ascii="Tw Cen MT" w:hAnsi="Tw Cen MT" w:cs="Arial"/>
          <w:color w:val="000000" w:themeColor="text1"/>
          <w:sz w:val="24"/>
          <w:szCs w:val="24"/>
          <w:bdr w:val="none" w:sz="0" w:space="0" w:color="auto" w:frame="1"/>
        </w:rPr>
        <w:t>, </w:t>
      </w:r>
      <w:r w:rsidRPr="00C02669">
        <w:rPr>
          <w:rStyle w:val="string"/>
          <w:rFonts w:ascii="Tw Cen MT" w:hAnsi="Tw Cen MT" w:cs="Arial"/>
          <w:color w:val="000000" w:themeColor="text1"/>
          <w:sz w:val="24"/>
          <w:szCs w:val="24"/>
          <w:bdr w:val="none" w:sz="0" w:space="0" w:color="auto" w:frame="1"/>
        </w:rPr>
        <w:t>""</w:t>
      </w: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System.out.println(</w:t>
      </w:r>
      <w:r w:rsidRPr="00C02669">
        <w:rPr>
          <w:rStyle w:val="string"/>
          <w:rFonts w:ascii="Tw Cen MT" w:hAnsi="Tw Cen MT" w:cs="Arial"/>
          <w:color w:val="000000" w:themeColor="text1"/>
          <w:sz w:val="24"/>
          <w:szCs w:val="24"/>
          <w:bdr w:val="none" w:sz="0" w:space="0" w:color="auto" w:frame="1"/>
        </w:rPr>
        <w:t>"String after removing all the white spaces : "</w:t>
      </w:r>
      <w:r w:rsidRPr="00C02669">
        <w:rPr>
          <w:rFonts w:ascii="Tw Cen MT" w:hAnsi="Tw Cen MT" w:cs="Arial"/>
          <w:color w:val="000000" w:themeColor="text1"/>
          <w:sz w:val="24"/>
          <w:szCs w:val="24"/>
          <w:bdr w:val="none" w:sz="0" w:space="0" w:color="auto" w:frame="1"/>
        </w:rPr>
        <w:t> + str1);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F10004" w:rsidRPr="00C02669" w:rsidRDefault="00F10004" w:rsidP="00F10004">
      <w:pPr>
        <w:numPr>
          <w:ilvl w:val="0"/>
          <w:numId w:val="2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F10004" w:rsidRPr="00C02669" w:rsidRDefault="00F10004" w:rsidP="00F1000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F10004" w:rsidRDefault="00F10004" w:rsidP="00F1000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String after removing all the white spaces: </w:t>
      </w:r>
      <w:proofErr w:type="spellStart"/>
      <w:r w:rsidRPr="00C02669">
        <w:rPr>
          <w:rFonts w:ascii="Tw Cen MT" w:hAnsi="Tw Cen MT" w:cs="Arial"/>
          <w:color w:val="000000" w:themeColor="text1"/>
          <w:sz w:val="24"/>
          <w:szCs w:val="24"/>
        </w:rPr>
        <w:t>Removewhitespaces</w:t>
      </w:r>
      <w:proofErr w:type="spellEnd"/>
    </w:p>
    <w:p w:rsidR="003E14B4" w:rsidRDefault="003E14B4" w:rsidP="00F10004">
      <w:pPr>
        <w:pStyle w:val="HTMLPreformatted"/>
        <w:jc w:val="both"/>
        <w:rPr>
          <w:rFonts w:ascii="Tw Cen MT" w:hAnsi="Tw Cen MT" w:cs="Arial"/>
          <w:color w:val="000000" w:themeColor="text1"/>
          <w:sz w:val="24"/>
          <w:szCs w:val="24"/>
        </w:rPr>
      </w:pPr>
    </w:p>
    <w:p w:rsidR="003E14B4" w:rsidRPr="003E14B4" w:rsidRDefault="003E14B4" w:rsidP="003E14B4">
      <w:pPr>
        <w:pStyle w:val="Heading2"/>
        <w:spacing w:line="312" w:lineRule="atLeast"/>
        <w:jc w:val="both"/>
        <w:rPr>
          <w:rFonts w:ascii="Tw Cen MT" w:hAnsi="Tw Cen MT" w:cs="Arial"/>
          <w:bCs w:val="0"/>
          <w:color w:val="000000" w:themeColor="text1"/>
          <w:sz w:val="24"/>
          <w:szCs w:val="24"/>
        </w:rPr>
      </w:pPr>
      <w:r>
        <w:rPr>
          <w:rFonts w:ascii="Tw Cen MT" w:hAnsi="Tw Cen MT" w:cs="Arial"/>
          <w:bCs w:val="0"/>
          <w:color w:val="000000" w:themeColor="text1"/>
          <w:sz w:val="24"/>
          <w:szCs w:val="24"/>
        </w:rPr>
        <w:t>Java Program to find missing numbers from given array</w:t>
      </w:r>
    </w:p>
    <w:p w:rsidR="00F10004" w:rsidRPr="00C02669" w:rsidRDefault="003E14B4" w:rsidP="00F10004">
      <w:pPr>
        <w:spacing w:after="0"/>
        <w:ind w:right="-432"/>
        <w:jc w:val="both"/>
        <w:rPr>
          <w:rFonts w:ascii="Tw Cen MT" w:hAnsi="Tw Cen MT" w:cs="Arial"/>
          <w:color w:val="000000" w:themeColor="text1"/>
          <w:sz w:val="24"/>
          <w:szCs w:val="24"/>
        </w:rPr>
      </w:pPr>
      <w:r>
        <w:rPr>
          <w:rFonts w:ascii="Tw Cen MT" w:hAnsi="Tw Cen MT" w:cs="Arial"/>
          <w:noProof/>
          <w:color w:val="000000" w:themeColor="text1"/>
          <w:sz w:val="24"/>
          <w:szCs w:val="24"/>
        </w:rPr>
        <w:drawing>
          <wp:anchor distT="0" distB="0" distL="114300" distR="114300" simplePos="0" relativeHeight="251669504" behindDoc="0" locked="0" layoutInCell="1" allowOverlap="1">
            <wp:simplePos x="0" y="0"/>
            <wp:positionH relativeFrom="column">
              <wp:posOffset>4004310</wp:posOffset>
            </wp:positionH>
            <wp:positionV relativeFrom="paragraph">
              <wp:posOffset>187960</wp:posOffset>
            </wp:positionV>
            <wp:extent cx="2868930" cy="358140"/>
            <wp:effectExtent l="19050" t="0" r="7620" b="0"/>
            <wp:wrapThrough wrapText="bothSides">
              <wp:wrapPolygon edited="0">
                <wp:start x="-143" y="0"/>
                <wp:lineTo x="-143" y="20681"/>
                <wp:lineTo x="21657" y="20681"/>
                <wp:lineTo x="21657" y="0"/>
                <wp:lineTo x="-143" y="0"/>
              </wp:wrapPolygon>
            </wp:wrapThrough>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2868930" cy="358140"/>
                    </a:xfrm>
                    <a:prstGeom prst="rect">
                      <a:avLst/>
                    </a:prstGeom>
                    <a:noFill/>
                    <a:ln w="9525">
                      <a:noFill/>
                      <a:miter lim="800000"/>
                      <a:headEnd/>
                      <a:tailEnd/>
                    </a:ln>
                  </pic:spPr>
                </pic:pic>
              </a:graphicData>
            </a:graphic>
          </wp:anchor>
        </w:drawing>
      </w:r>
    </w:p>
    <w:p w:rsidR="003E14B4" w:rsidRDefault="003E14B4">
      <w:r>
        <w:rPr>
          <w:noProof/>
        </w:rPr>
        <w:drawing>
          <wp:inline distT="0" distB="0" distL="0" distR="0">
            <wp:extent cx="3784925" cy="2895600"/>
            <wp:effectExtent l="19050" t="0" r="60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3784925" cy="2895600"/>
                    </a:xfrm>
                    <a:prstGeom prst="rect">
                      <a:avLst/>
                    </a:prstGeom>
                    <a:noFill/>
                    <a:ln w="9525">
                      <a:noFill/>
                      <a:miter lim="800000"/>
                      <a:headEnd/>
                      <a:tailEnd/>
                    </a:ln>
                  </pic:spPr>
                </pic:pic>
              </a:graphicData>
            </a:graphic>
          </wp:inline>
        </w:drawing>
      </w:r>
    </w:p>
    <w:p w:rsidR="003E14B4" w:rsidRDefault="003E14B4"/>
    <w:p w:rsidR="003E14B4" w:rsidRPr="00084F36" w:rsidRDefault="003E14B4" w:rsidP="003E14B4">
      <w:pPr>
        <w:pStyle w:val="Heading1"/>
        <w:spacing w:before="46" w:line="312" w:lineRule="atLeast"/>
        <w:jc w:val="both"/>
        <w:rPr>
          <w:rFonts w:ascii="Tw Cen MT" w:hAnsi="Tw Cen MT" w:cs="Arial"/>
          <w:bCs w:val="0"/>
          <w:color w:val="000000" w:themeColor="text1"/>
          <w:sz w:val="24"/>
          <w:szCs w:val="24"/>
        </w:rPr>
      </w:pPr>
      <w:r w:rsidRPr="00084F36">
        <w:rPr>
          <w:rFonts w:ascii="Tw Cen MT" w:hAnsi="Tw Cen MT" w:cs="Arial"/>
          <w:bCs w:val="0"/>
          <w:color w:val="000000" w:themeColor="text1"/>
          <w:sz w:val="24"/>
          <w:szCs w:val="24"/>
        </w:rPr>
        <w:t>Java program to Generate Random Number in Java</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In </w:t>
      </w:r>
      <w:r w:rsidRPr="00C02669">
        <w:rPr>
          <w:rStyle w:val="Strong"/>
          <w:rFonts w:ascii="Tw Cen MT" w:eastAsiaTheme="majorEastAsia" w:hAnsi="Tw Cen MT" w:cs="Arial"/>
          <w:color w:val="000000" w:themeColor="text1"/>
        </w:rPr>
        <w:t>Java</w:t>
      </w:r>
      <w:r w:rsidRPr="00C02669">
        <w:rPr>
          <w:rFonts w:ascii="Tw Cen MT" w:hAnsi="Tw Cen MT" w:cs="Arial"/>
          <w:color w:val="000000" w:themeColor="text1"/>
        </w:rPr>
        <w:t> programming, we often required to </w:t>
      </w:r>
      <w:r w:rsidRPr="00C02669">
        <w:rPr>
          <w:rStyle w:val="Strong"/>
          <w:rFonts w:ascii="Tw Cen MT" w:eastAsiaTheme="majorEastAsia" w:hAnsi="Tw Cen MT" w:cs="Arial"/>
          <w:color w:val="000000" w:themeColor="text1"/>
        </w:rPr>
        <w:t>generate random numbers</w:t>
      </w:r>
      <w:r w:rsidRPr="00C02669">
        <w:rPr>
          <w:rFonts w:ascii="Tw Cen MT" w:hAnsi="Tw Cen MT" w:cs="Arial"/>
          <w:color w:val="000000" w:themeColor="text1"/>
        </w:rPr>
        <w:t> while we develop applications. Many applications have the feature to </w:t>
      </w:r>
      <w:r w:rsidRPr="00C02669">
        <w:rPr>
          <w:rStyle w:val="Strong"/>
          <w:rFonts w:ascii="Tw Cen MT" w:eastAsiaTheme="majorEastAsia" w:hAnsi="Tw Cen MT" w:cs="Arial"/>
          <w:color w:val="000000" w:themeColor="text1"/>
        </w:rPr>
        <w:t>generate numbers randomly</w:t>
      </w:r>
      <w:r w:rsidRPr="00C02669">
        <w:rPr>
          <w:rFonts w:ascii="Tw Cen MT" w:hAnsi="Tw Cen MT" w:cs="Arial"/>
          <w:color w:val="000000" w:themeColor="text1"/>
        </w:rPr>
        <w:t>, such as to verify the user many applications use the </w:t>
      </w:r>
      <w:r w:rsidRPr="00C02669">
        <w:rPr>
          <w:rStyle w:val="Strong"/>
          <w:rFonts w:ascii="Tw Cen MT" w:eastAsiaTheme="majorEastAsia" w:hAnsi="Tw Cen MT" w:cs="Arial"/>
          <w:color w:val="000000" w:themeColor="text1"/>
        </w:rPr>
        <w:t>OTP</w:t>
      </w:r>
      <w:r w:rsidRPr="00C02669">
        <w:rPr>
          <w:rFonts w:ascii="Tw Cen MT" w:hAnsi="Tw Cen MT" w:cs="Arial"/>
          <w:color w:val="000000" w:themeColor="text1"/>
        </w:rPr>
        <w:t xml:space="preserve">. The best example of random numbers is dice. Because when we throw it, we get a random number </w:t>
      </w:r>
      <w:proofErr w:type="gramStart"/>
      <w:r w:rsidRPr="00C02669">
        <w:rPr>
          <w:rFonts w:ascii="Tw Cen MT" w:hAnsi="Tw Cen MT" w:cs="Arial"/>
          <w:color w:val="000000" w:themeColor="text1"/>
        </w:rPr>
        <w:t>between 1 to 6</w:t>
      </w:r>
      <w:proofErr w:type="gramEnd"/>
      <w:r w:rsidRPr="00C02669">
        <w:rPr>
          <w:rFonts w:ascii="Tw Cen MT" w:hAnsi="Tw Cen MT" w:cs="Arial"/>
          <w:color w:val="000000" w:themeColor="text1"/>
        </w:rPr>
        <w:t>.</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In this section, we will learn what </w:t>
      </w:r>
      <w:proofErr w:type="gramStart"/>
      <w:r w:rsidRPr="00C02669">
        <w:rPr>
          <w:rFonts w:ascii="Tw Cen MT" w:hAnsi="Tw Cen MT" w:cs="Arial"/>
          <w:color w:val="000000" w:themeColor="text1"/>
        </w:rPr>
        <w:t>is a </w:t>
      </w:r>
      <w:r w:rsidRPr="00C02669">
        <w:rPr>
          <w:rStyle w:val="Strong"/>
          <w:rFonts w:ascii="Tw Cen MT" w:eastAsiaTheme="majorEastAsia" w:hAnsi="Tw Cen MT" w:cs="Arial"/>
          <w:color w:val="000000" w:themeColor="text1"/>
        </w:rPr>
        <w:t>random number</w:t>
      </w:r>
      <w:proofErr w:type="gramEnd"/>
      <w:r w:rsidRPr="00C02669">
        <w:rPr>
          <w:rFonts w:ascii="Tw Cen MT" w:hAnsi="Tw Cen MT" w:cs="Arial"/>
          <w:color w:val="000000" w:themeColor="text1"/>
        </w:rPr>
        <w:t> and </w:t>
      </w:r>
      <w:r w:rsidRPr="00C02669">
        <w:rPr>
          <w:rStyle w:val="Strong"/>
          <w:rFonts w:ascii="Tw Cen MT" w:eastAsiaTheme="majorEastAsia" w:hAnsi="Tw Cen MT" w:cs="Arial"/>
          <w:color w:val="000000" w:themeColor="text1"/>
        </w:rPr>
        <w:t>how to generate random numbers in </w:t>
      </w:r>
      <w:hyperlink r:id="rId87" w:history="1">
        <w:r w:rsidRPr="00C02669">
          <w:rPr>
            <w:rStyle w:val="Hyperlink"/>
            <w:rFonts w:ascii="Tw Cen MT" w:eastAsiaTheme="majorEastAsia" w:hAnsi="Tw Cen MT" w:cs="Arial"/>
            <w:b/>
            <w:bCs/>
            <w:color w:val="000000" w:themeColor="text1"/>
            <w:u w:val="none"/>
          </w:rPr>
          <w:t>Java</w:t>
        </w:r>
      </w:hyperlink>
      <w:r w:rsidRPr="00C02669">
        <w:rPr>
          <w:rFonts w:ascii="Tw Cen MT" w:hAnsi="Tw Cen MT" w:cs="Arial"/>
          <w:color w:val="000000" w:themeColor="text1"/>
        </w:rPr>
        <w:t>.</w:t>
      </w:r>
    </w:p>
    <w:p w:rsidR="003E14B4" w:rsidRPr="00C02669" w:rsidRDefault="003E14B4" w:rsidP="003E14B4">
      <w:pPr>
        <w:pStyle w:val="Heading2"/>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Random Number</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Random numbers are the numbers that use a large set of numbers and selects a number using the mathematical algorithm. It satisfies the following two conditions:</w:t>
      </w:r>
    </w:p>
    <w:p w:rsidR="003E14B4" w:rsidRPr="00C02669" w:rsidRDefault="003E14B4" w:rsidP="003E14B4">
      <w:pPr>
        <w:numPr>
          <w:ilvl w:val="0"/>
          <w:numId w:val="21"/>
        </w:numPr>
        <w:spacing w:before="36"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The generated values uniformly distributed over a definite interval.</w:t>
      </w:r>
    </w:p>
    <w:p w:rsidR="003E14B4" w:rsidRPr="00C02669" w:rsidRDefault="003E14B4" w:rsidP="003E14B4">
      <w:pPr>
        <w:numPr>
          <w:ilvl w:val="0"/>
          <w:numId w:val="21"/>
        </w:numPr>
        <w:spacing w:before="36"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It is impossible to guess the future value based on current and past values.</w:t>
      </w:r>
    </w:p>
    <w:p w:rsidR="003E14B4" w:rsidRPr="00C02669" w:rsidRDefault="003E14B4" w:rsidP="003E14B4">
      <w:pPr>
        <w:pStyle w:val="Heading2"/>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Generating Random Number in Java</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In Java, there </w:t>
      </w:r>
      <w:proofErr w:type="gramStart"/>
      <w:r w:rsidRPr="00C02669">
        <w:rPr>
          <w:rFonts w:ascii="Tw Cen MT" w:hAnsi="Tw Cen MT" w:cs="Arial"/>
          <w:color w:val="000000" w:themeColor="text1"/>
        </w:rPr>
        <w:t>is</w:t>
      </w:r>
      <w:proofErr w:type="gramEnd"/>
      <w:r w:rsidRPr="00C02669">
        <w:rPr>
          <w:rFonts w:ascii="Tw Cen MT" w:hAnsi="Tw Cen MT" w:cs="Arial"/>
          <w:color w:val="000000" w:themeColor="text1"/>
        </w:rPr>
        <w:t xml:space="preserve"> three-way to generate random numbers using the method and classes.</w:t>
      </w:r>
    </w:p>
    <w:p w:rsidR="003E14B4" w:rsidRPr="00C02669" w:rsidRDefault="003E14B4" w:rsidP="003E14B4">
      <w:pPr>
        <w:numPr>
          <w:ilvl w:val="0"/>
          <w:numId w:val="22"/>
        </w:numPr>
        <w:spacing w:before="36"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Using the </w:t>
      </w:r>
      <w:r w:rsidRPr="00C02669">
        <w:rPr>
          <w:rStyle w:val="Strong"/>
          <w:rFonts w:ascii="Tw Cen MT" w:hAnsi="Tw Cen MT" w:cs="Arial"/>
          <w:color w:val="000000" w:themeColor="text1"/>
          <w:sz w:val="24"/>
          <w:szCs w:val="24"/>
        </w:rPr>
        <w:t>random()</w:t>
      </w:r>
      <w:r w:rsidRPr="00C02669">
        <w:rPr>
          <w:rFonts w:ascii="Tw Cen MT" w:hAnsi="Tw Cen MT" w:cs="Arial"/>
          <w:color w:val="000000" w:themeColor="text1"/>
          <w:sz w:val="24"/>
          <w:szCs w:val="24"/>
        </w:rPr>
        <w:t> Method</w:t>
      </w:r>
    </w:p>
    <w:p w:rsidR="003E14B4" w:rsidRPr="00C02669" w:rsidRDefault="003E14B4" w:rsidP="003E14B4">
      <w:pPr>
        <w:numPr>
          <w:ilvl w:val="0"/>
          <w:numId w:val="22"/>
        </w:numPr>
        <w:spacing w:before="36"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Using the </w:t>
      </w:r>
      <w:r w:rsidRPr="00C02669">
        <w:rPr>
          <w:rStyle w:val="Strong"/>
          <w:rFonts w:ascii="Tw Cen MT" w:hAnsi="Tw Cen MT" w:cs="Arial"/>
          <w:color w:val="000000" w:themeColor="text1"/>
          <w:sz w:val="24"/>
          <w:szCs w:val="24"/>
        </w:rPr>
        <w:t>Random</w:t>
      </w:r>
      <w:r w:rsidRPr="00C02669">
        <w:rPr>
          <w:rFonts w:ascii="Tw Cen MT" w:hAnsi="Tw Cen MT" w:cs="Arial"/>
          <w:color w:val="000000" w:themeColor="text1"/>
          <w:sz w:val="24"/>
          <w:szCs w:val="24"/>
        </w:rPr>
        <w:t> Class</w:t>
      </w:r>
    </w:p>
    <w:p w:rsidR="003E14B4" w:rsidRPr="00C02669" w:rsidRDefault="003E14B4" w:rsidP="003E14B4">
      <w:pPr>
        <w:numPr>
          <w:ilvl w:val="0"/>
          <w:numId w:val="22"/>
        </w:numPr>
        <w:spacing w:before="36"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Using the </w:t>
      </w:r>
      <w:proofErr w:type="spellStart"/>
      <w:r w:rsidRPr="00C02669">
        <w:rPr>
          <w:rStyle w:val="Strong"/>
          <w:rFonts w:ascii="Tw Cen MT" w:hAnsi="Tw Cen MT" w:cs="Arial"/>
          <w:color w:val="000000" w:themeColor="text1"/>
          <w:sz w:val="24"/>
          <w:szCs w:val="24"/>
        </w:rPr>
        <w:t>ThreadLocalRandom</w:t>
      </w:r>
      <w:proofErr w:type="spellEnd"/>
      <w:r w:rsidRPr="00C02669">
        <w:rPr>
          <w:rFonts w:ascii="Tw Cen MT" w:hAnsi="Tw Cen MT" w:cs="Arial"/>
          <w:color w:val="000000" w:themeColor="text1"/>
          <w:sz w:val="24"/>
          <w:szCs w:val="24"/>
        </w:rPr>
        <w:t> Class</w:t>
      </w:r>
    </w:p>
    <w:p w:rsidR="003E14B4" w:rsidRPr="00C02669" w:rsidRDefault="003E14B4" w:rsidP="003E14B4">
      <w:pPr>
        <w:numPr>
          <w:ilvl w:val="0"/>
          <w:numId w:val="22"/>
        </w:numPr>
        <w:spacing w:before="36"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Using the </w:t>
      </w:r>
      <w:proofErr w:type="spellStart"/>
      <w:r w:rsidRPr="00C02669">
        <w:rPr>
          <w:rStyle w:val="Strong"/>
          <w:rFonts w:ascii="Tw Cen MT" w:hAnsi="Tw Cen MT" w:cs="Arial"/>
          <w:color w:val="000000" w:themeColor="text1"/>
          <w:sz w:val="24"/>
          <w:szCs w:val="24"/>
        </w:rPr>
        <w:t>ints</w:t>
      </w:r>
      <w:proofErr w:type="spellEnd"/>
      <w:r w:rsidRPr="00C02669">
        <w:rPr>
          <w:rStyle w:val="Strong"/>
          <w:rFonts w:ascii="Tw Cen MT" w:hAnsi="Tw Cen MT" w:cs="Arial"/>
          <w:color w:val="000000" w:themeColor="text1"/>
          <w:sz w:val="24"/>
          <w:szCs w:val="24"/>
        </w:rPr>
        <w:t>()</w:t>
      </w:r>
      <w:r w:rsidRPr="00C02669">
        <w:rPr>
          <w:rFonts w:ascii="Tw Cen MT" w:hAnsi="Tw Cen MT" w:cs="Arial"/>
          <w:color w:val="000000" w:themeColor="text1"/>
          <w:sz w:val="24"/>
          <w:szCs w:val="24"/>
        </w:rPr>
        <w:t> Method (in Java 8)</w:t>
      </w:r>
    </w:p>
    <w:p w:rsidR="003E14B4" w:rsidRPr="00C02669" w:rsidRDefault="003E14B4" w:rsidP="003E14B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 xml:space="preserve">Using the </w:t>
      </w:r>
      <w:proofErr w:type="spellStart"/>
      <w:proofErr w:type="gramStart"/>
      <w:r w:rsidRPr="00C02669">
        <w:rPr>
          <w:rFonts w:ascii="Tw Cen MT" w:hAnsi="Tw Cen MT" w:cs="Arial"/>
          <w:b w:val="0"/>
          <w:bCs w:val="0"/>
          <w:color w:val="000000" w:themeColor="text1"/>
          <w:sz w:val="24"/>
          <w:szCs w:val="24"/>
        </w:rPr>
        <w:t>Math.random</w:t>
      </w:r>
      <w:proofErr w:type="spellEnd"/>
      <w:r w:rsidRPr="00C02669">
        <w:rPr>
          <w:rFonts w:ascii="Tw Cen MT" w:hAnsi="Tw Cen MT" w:cs="Arial"/>
          <w:b w:val="0"/>
          <w:bCs w:val="0"/>
          <w:color w:val="000000" w:themeColor="text1"/>
          <w:sz w:val="24"/>
          <w:szCs w:val="24"/>
        </w:rPr>
        <w:t>(</w:t>
      </w:r>
      <w:proofErr w:type="gramEnd"/>
      <w:r w:rsidRPr="00C02669">
        <w:rPr>
          <w:rFonts w:ascii="Tw Cen MT" w:hAnsi="Tw Cen MT" w:cs="Arial"/>
          <w:b w:val="0"/>
          <w:bCs w:val="0"/>
          <w:color w:val="000000" w:themeColor="text1"/>
          <w:sz w:val="24"/>
          <w:szCs w:val="24"/>
        </w:rPr>
        <w:t>) Method</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The Java </w:t>
      </w:r>
      <w:r w:rsidRPr="00C02669">
        <w:rPr>
          <w:rStyle w:val="Strong"/>
          <w:rFonts w:ascii="Tw Cen MT" w:eastAsiaTheme="majorEastAsia" w:hAnsi="Tw Cen MT" w:cs="Arial"/>
          <w:color w:val="000000" w:themeColor="text1"/>
        </w:rPr>
        <w:t>Math</w:t>
      </w:r>
      <w:r w:rsidRPr="00C02669">
        <w:rPr>
          <w:rFonts w:ascii="Tw Cen MT" w:hAnsi="Tw Cen MT" w:cs="Arial"/>
          <w:color w:val="000000" w:themeColor="text1"/>
        </w:rPr>
        <w:t> class has many methods for different mathematical operations. One of them is the </w:t>
      </w:r>
      <w:proofErr w:type="gramStart"/>
      <w:r w:rsidRPr="00C02669">
        <w:rPr>
          <w:rStyle w:val="Strong"/>
          <w:rFonts w:ascii="Tw Cen MT" w:eastAsiaTheme="majorEastAsia" w:hAnsi="Tw Cen MT" w:cs="Arial"/>
          <w:color w:val="000000" w:themeColor="text1"/>
        </w:rPr>
        <w:t>random(</w:t>
      </w:r>
      <w:proofErr w:type="gramEnd"/>
      <w:r w:rsidRPr="00C02669">
        <w:rPr>
          <w:rStyle w:val="Strong"/>
          <w:rFonts w:ascii="Tw Cen MT" w:eastAsiaTheme="majorEastAsia" w:hAnsi="Tw Cen MT" w:cs="Arial"/>
          <w:color w:val="000000" w:themeColor="text1"/>
        </w:rPr>
        <w:t>)</w:t>
      </w:r>
      <w:r w:rsidRPr="00C02669">
        <w:rPr>
          <w:rFonts w:ascii="Tw Cen MT" w:hAnsi="Tw Cen MT" w:cs="Arial"/>
          <w:color w:val="000000" w:themeColor="text1"/>
        </w:rPr>
        <w:t> method. It is a </w:t>
      </w:r>
      <w:r w:rsidRPr="00C02669">
        <w:rPr>
          <w:rStyle w:val="Strong"/>
          <w:rFonts w:ascii="Tw Cen MT" w:eastAsiaTheme="majorEastAsia" w:hAnsi="Tw Cen MT" w:cs="Arial"/>
          <w:color w:val="000000" w:themeColor="text1"/>
        </w:rPr>
        <w:t>static</w:t>
      </w:r>
      <w:r w:rsidRPr="00C02669">
        <w:rPr>
          <w:rFonts w:ascii="Tw Cen MT" w:hAnsi="Tw Cen MT" w:cs="Arial"/>
          <w:color w:val="000000" w:themeColor="text1"/>
        </w:rPr>
        <w:t> method of the Math class. We can invoke it directly. It generates only </w:t>
      </w:r>
      <w:r w:rsidRPr="00C02669">
        <w:rPr>
          <w:rStyle w:val="Strong"/>
          <w:rFonts w:ascii="Tw Cen MT" w:eastAsiaTheme="majorEastAsia" w:hAnsi="Tw Cen MT" w:cs="Arial"/>
          <w:color w:val="000000" w:themeColor="text1"/>
        </w:rPr>
        <w:t>double</w:t>
      </w:r>
      <w:r w:rsidRPr="00C02669">
        <w:rPr>
          <w:rFonts w:ascii="Tw Cen MT" w:hAnsi="Tw Cen MT" w:cs="Arial"/>
          <w:color w:val="000000" w:themeColor="text1"/>
        </w:rPr>
        <w:t> type random number </w:t>
      </w:r>
      <w:r w:rsidRPr="00C02669">
        <w:rPr>
          <w:rStyle w:val="Strong"/>
          <w:rFonts w:ascii="Tw Cen MT" w:eastAsiaTheme="majorEastAsia" w:hAnsi="Tw Cen MT" w:cs="Arial"/>
          <w:color w:val="000000" w:themeColor="text1"/>
        </w:rPr>
        <w:t>greater than or equal to 0.0</w:t>
      </w:r>
      <w:r w:rsidRPr="00C02669">
        <w:rPr>
          <w:rFonts w:ascii="Tw Cen MT" w:hAnsi="Tw Cen MT" w:cs="Arial"/>
          <w:color w:val="000000" w:themeColor="text1"/>
        </w:rPr>
        <w:t> and </w:t>
      </w:r>
      <w:r w:rsidRPr="00C02669">
        <w:rPr>
          <w:rStyle w:val="Strong"/>
          <w:rFonts w:ascii="Tw Cen MT" w:eastAsiaTheme="majorEastAsia" w:hAnsi="Tw Cen MT" w:cs="Arial"/>
          <w:color w:val="000000" w:themeColor="text1"/>
        </w:rPr>
        <w:t>less than 1.0</w:t>
      </w:r>
      <w:r w:rsidRPr="00C02669">
        <w:rPr>
          <w:rFonts w:ascii="Tw Cen MT" w:hAnsi="Tw Cen MT" w:cs="Arial"/>
          <w:color w:val="000000" w:themeColor="text1"/>
        </w:rPr>
        <w:t xml:space="preserve">. Before using the </w:t>
      </w:r>
      <w:proofErr w:type="gramStart"/>
      <w:r w:rsidRPr="00C02669">
        <w:rPr>
          <w:rFonts w:ascii="Tw Cen MT" w:hAnsi="Tw Cen MT" w:cs="Arial"/>
          <w:color w:val="000000" w:themeColor="text1"/>
        </w:rPr>
        <w:t>random(</w:t>
      </w:r>
      <w:proofErr w:type="gramEnd"/>
      <w:r w:rsidRPr="00C02669">
        <w:rPr>
          <w:rFonts w:ascii="Tw Cen MT" w:hAnsi="Tw Cen MT" w:cs="Arial"/>
          <w:color w:val="000000" w:themeColor="text1"/>
        </w:rPr>
        <w:t>) method, we must import the </w:t>
      </w:r>
      <w:proofErr w:type="spellStart"/>
      <w:r w:rsidRPr="00C02669">
        <w:rPr>
          <w:rStyle w:val="hlight"/>
          <w:rFonts w:ascii="Tw Cen MT" w:hAnsi="Tw Cen MT" w:cs="Arial"/>
          <w:color w:val="000000" w:themeColor="text1"/>
          <w:shd w:val="clear" w:color="auto" w:fill="E4E3E3"/>
        </w:rPr>
        <w:t>java.lang.Math</w:t>
      </w:r>
      <w:proofErr w:type="spellEnd"/>
      <w:r w:rsidRPr="00C02669">
        <w:rPr>
          <w:rFonts w:ascii="Tw Cen MT" w:hAnsi="Tw Cen MT" w:cs="Arial"/>
          <w:color w:val="000000" w:themeColor="text1"/>
        </w:rPr>
        <w:t> class.</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Syntax:</w:t>
      </w:r>
    </w:p>
    <w:p w:rsidR="003E14B4" w:rsidRPr="00C02669" w:rsidRDefault="003E14B4" w:rsidP="003E14B4">
      <w:pPr>
        <w:numPr>
          <w:ilvl w:val="0"/>
          <w:numId w:val="23"/>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double</w:t>
      </w:r>
      <w:r w:rsidRPr="00C02669">
        <w:rPr>
          <w:rFonts w:ascii="Tw Cen MT" w:hAnsi="Tw Cen MT" w:cs="Arial"/>
          <w:color w:val="000000" w:themeColor="text1"/>
          <w:sz w:val="24"/>
          <w:szCs w:val="24"/>
          <w:bdr w:val="none" w:sz="0" w:space="0" w:color="auto" w:frame="1"/>
        </w:rPr>
        <w:t> random()  </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It does not accept any parameter. It returns a pseudorandom double that is greater than or equal to 0.0 and less than 1.0.</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Let's create a program that generates random numbers using the </w:t>
      </w:r>
      <w:proofErr w:type="gramStart"/>
      <w:r w:rsidRPr="00C02669">
        <w:rPr>
          <w:rFonts w:ascii="Tw Cen MT" w:hAnsi="Tw Cen MT" w:cs="Arial"/>
          <w:color w:val="000000" w:themeColor="text1"/>
        </w:rPr>
        <w:t>random(</w:t>
      </w:r>
      <w:proofErr w:type="gramEnd"/>
      <w:r w:rsidRPr="00C02669">
        <w:rPr>
          <w:rFonts w:ascii="Tw Cen MT" w:hAnsi="Tw Cen MT" w:cs="Arial"/>
          <w:color w:val="000000" w:themeColor="text1"/>
        </w:rPr>
        <w:t>) method.</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RandomNumberExample1.java</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import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java.lang.Math</w:t>
      </w:r>
      <w:proofErr w:type="spellEnd"/>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RandomNumberExample1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r w:rsidRPr="00C02669">
        <w:rPr>
          <w:rStyle w:val="comment"/>
          <w:rFonts w:ascii="Tw Cen MT" w:hAnsi="Tw Cen MT" w:cs="Arial"/>
          <w:color w:val="000000" w:themeColor="text1"/>
          <w:sz w:val="24"/>
          <w:szCs w:val="24"/>
          <w:bdr w:val="none" w:sz="0" w:space="0" w:color="auto" w:frame="1"/>
        </w:rPr>
        <w:t>// Generating random numbers</w:t>
      </w: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"1st Random Number: "</w:t>
      </w:r>
      <w:r w:rsidRPr="00C02669">
        <w:rPr>
          <w:rFonts w:ascii="Tw Cen MT" w:hAnsi="Tw Cen MT" w:cs="Arial"/>
          <w:color w:val="000000" w:themeColor="text1"/>
          <w:sz w:val="24"/>
          <w:szCs w:val="24"/>
          <w:bdr w:val="none" w:sz="0" w:space="0" w:color="auto" w:frame="1"/>
        </w:rPr>
        <w:t> + </w:t>
      </w:r>
      <w:proofErr w:type="spellStart"/>
      <w:r w:rsidRPr="00C02669">
        <w:rPr>
          <w:rFonts w:ascii="Tw Cen MT" w:hAnsi="Tw Cen MT" w:cs="Arial"/>
          <w:color w:val="000000" w:themeColor="text1"/>
          <w:sz w:val="24"/>
          <w:szCs w:val="24"/>
          <w:bdr w:val="none" w:sz="0" w:space="0" w:color="auto" w:frame="1"/>
        </w:rPr>
        <w:t>Math.random</w:t>
      </w:r>
      <w:proofErr w:type="spellEnd"/>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"2nd Random Number: "</w:t>
      </w:r>
      <w:r w:rsidRPr="00C02669">
        <w:rPr>
          <w:rFonts w:ascii="Tw Cen MT" w:hAnsi="Tw Cen MT" w:cs="Arial"/>
          <w:color w:val="000000" w:themeColor="text1"/>
          <w:sz w:val="24"/>
          <w:szCs w:val="24"/>
          <w:bdr w:val="none" w:sz="0" w:space="0" w:color="auto" w:frame="1"/>
        </w:rPr>
        <w:t> + </w:t>
      </w:r>
      <w:proofErr w:type="spellStart"/>
      <w:r w:rsidRPr="00C02669">
        <w:rPr>
          <w:rFonts w:ascii="Tw Cen MT" w:hAnsi="Tw Cen MT" w:cs="Arial"/>
          <w:color w:val="000000" w:themeColor="text1"/>
          <w:sz w:val="24"/>
          <w:szCs w:val="24"/>
          <w:bdr w:val="none" w:sz="0" w:space="0" w:color="auto" w:frame="1"/>
        </w:rPr>
        <w:t>Math.random</w:t>
      </w:r>
      <w:proofErr w:type="spellEnd"/>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"3rd Random Number: "</w:t>
      </w:r>
      <w:r w:rsidRPr="00C02669">
        <w:rPr>
          <w:rFonts w:ascii="Tw Cen MT" w:hAnsi="Tw Cen MT" w:cs="Arial"/>
          <w:color w:val="000000" w:themeColor="text1"/>
          <w:sz w:val="24"/>
          <w:szCs w:val="24"/>
          <w:bdr w:val="none" w:sz="0" w:space="0" w:color="auto" w:frame="1"/>
        </w:rPr>
        <w:t> + </w:t>
      </w:r>
      <w:proofErr w:type="spellStart"/>
      <w:r w:rsidRPr="00C02669">
        <w:rPr>
          <w:rFonts w:ascii="Tw Cen MT" w:hAnsi="Tw Cen MT" w:cs="Arial"/>
          <w:color w:val="000000" w:themeColor="text1"/>
          <w:sz w:val="24"/>
          <w:szCs w:val="24"/>
          <w:bdr w:val="none" w:sz="0" w:space="0" w:color="auto" w:frame="1"/>
        </w:rPr>
        <w:t>Math.random</w:t>
      </w:r>
      <w:proofErr w:type="spellEnd"/>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"4th Random Number: "</w:t>
      </w:r>
      <w:r w:rsidRPr="00C02669">
        <w:rPr>
          <w:rFonts w:ascii="Tw Cen MT" w:hAnsi="Tw Cen MT" w:cs="Arial"/>
          <w:color w:val="000000" w:themeColor="text1"/>
          <w:sz w:val="24"/>
          <w:szCs w:val="24"/>
          <w:bdr w:val="none" w:sz="0" w:space="0" w:color="auto" w:frame="1"/>
        </w:rPr>
        <w:t> + </w:t>
      </w:r>
      <w:proofErr w:type="spellStart"/>
      <w:r w:rsidRPr="00C02669">
        <w:rPr>
          <w:rFonts w:ascii="Tw Cen MT" w:hAnsi="Tw Cen MT" w:cs="Arial"/>
          <w:color w:val="000000" w:themeColor="text1"/>
          <w:sz w:val="24"/>
          <w:szCs w:val="24"/>
          <w:bdr w:val="none" w:sz="0" w:space="0" w:color="auto" w:frame="1"/>
        </w:rPr>
        <w:t>Math.random</w:t>
      </w:r>
      <w:proofErr w:type="spellEnd"/>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4"/>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1st Random Number: 0.17434160924512265</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2nd Random Number: 0.4297410090709448</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3rd Random Number: 0.4828656381344487</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4th Random Number: 0.13267917059488898</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lastRenderedPageBreak/>
        <w:t>Remember:</w:t>
      </w:r>
      <w:r w:rsidRPr="00C02669">
        <w:rPr>
          <w:rFonts w:ascii="Tw Cen MT" w:hAnsi="Tw Cen MT" w:cs="Arial"/>
          <w:color w:val="000000" w:themeColor="text1"/>
        </w:rPr>
        <w:t> Every time we get a different output when we execute the program. Your output may differ from the output shown above.</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We can also use the following formula if we want to </w:t>
      </w:r>
      <w:proofErr w:type="gramStart"/>
      <w:r w:rsidRPr="00C02669">
        <w:rPr>
          <w:rFonts w:ascii="Tw Cen MT" w:hAnsi="Tw Cen MT" w:cs="Arial"/>
          <w:color w:val="000000" w:themeColor="text1"/>
        </w:rPr>
        <w:t>a generate</w:t>
      </w:r>
      <w:proofErr w:type="gramEnd"/>
      <w:r w:rsidRPr="00C02669">
        <w:rPr>
          <w:rFonts w:ascii="Tw Cen MT" w:hAnsi="Tw Cen MT" w:cs="Arial"/>
          <w:color w:val="000000" w:themeColor="text1"/>
        </w:rPr>
        <w:t xml:space="preserve"> random number between a specified range.</w:t>
      </w:r>
    </w:p>
    <w:p w:rsidR="003E14B4" w:rsidRPr="00C02669" w:rsidRDefault="003E14B4" w:rsidP="003E14B4">
      <w:pPr>
        <w:numPr>
          <w:ilvl w:val="0"/>
          <w:numId w:val="25"/>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Math.random</w:t>
      </w:r>
      <w:proofErr w:type="spellEnd"/>
      <w:r w:rsidRPr="00C02669">
        <w:rPr>
          <w:rFonts w:ascii="Tw Cen MT" w:hAnsi="Tw Cen MT" w:cs="Arial"/>
          <w:color w:val="000000" w:themeColor="text1"/>
          <w:sz w:val="24"/>
          <w:szCs w:val="24"/>
          <w:bdr w:val="none" w:sz="0" w:space="0" w:color="auto" w:frame="1"/>
        </w:rPr>
        <w:t>() * (max - min + </w:t>
      </w:r>
      <w:r w:rsidRPr="00C02669">
        <w:rPr>
          <w:rStyle w:val="number"/>
          <w:rFonts w:ascii="Tw Cen MT" w:hAnsi="Tw Cen MT" w:cs="Arial"/>
          <w:color w:val="000000" w:themeColor="text1"/>
          <w:sz w:val="24"/>
          <w:szCs w:val="24"/>
          <w:bdr w:val="none" w:sz="0" w:space="0" w:color="auto" w:frame="1"/>
        </w:rPr>
        <w:t>1</w:t>
      </w:r>
      <w:r w:rsidRPr="00C02669">
        <w:rPr>
          <w:rFonts w:ascii="Tw Cen MT" w:hAnsi="Tw Cen MT" w:cs="Arial"/>
          <w:color w:val="000000" w:themeColor="text1"/>
          <w:sz w:val="24"/>
          <w:szCs w:val="24"/>
          <w:bdr w:val="none" w:sz="0" w:space="0" w:color="auto" w:frame="1"/>
        </w:rPr>
        <w:t>) + min  </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In the above formula, the min value is inclusive while the max value is exclusive.</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Let's create a program that generates random numbers </w:t>
      </w:r>
      <w:proofErr w:type="gramStart"/>
      <w:r w:rsidRPr="00C02669">
        <w:rPr>
          <w:rFonts w:ascii="Tw Cen MT" w:hAnsi="Tw Cen MT" w:cs="Arial"/>
          <w:color w:val="000000" w:themeColor="text1"/>
        </w:rPr>
        <w:t>between 200 to 400</w:t>
      </w:r>
      <w:proofErr w:type="gramEnd"/>
      <w:r w:rsidRPr="00C02669">
        <w:rPr>
          <w:rFonts w:ascii="Tw Cen MT" w:hAnsi="Tw Cen MT" w:cs="Arial"/>
          <w:color w:val="000000" w:themeColor="text1"/>
        </w:rPr>
        <w:t>.</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RandomNumberExample2.java</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RandomNumberExample2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 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min = </w:t>
      </w:r>
      <w:r w:rsidRPr="00C02669">
        <w:rPr>
          <w:rStyle w:val="number"/>
          <w:rFonts w:ascii="Tw Cen MT" w:hAnsi="Tw Cen MT" w:cs="Arial"/>
          <w:color w:val="000000" w:themeColor="text1"/>
          <w:sz w:val="24"/>
          <w:szCs w:val="24"/>
          <w:bdr w:val="none" w:sz="0" w:space="0" w:color="auto" w:frame="1"/>
        </w:rPr>
        <w:t>200</w:t>
      </w: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max = </w:t>
      </w:r>
      <w:r w:rsidRPr="00C02669">
        <w:rPr>
          <w:rStyle w:val="number"/>
          <w:rFonts w:ascii="Tw Cen MT" w:hAnsi="Tw Cen MT" w:cs="Arial"/>
          <w:color w:val="000000" w:themeColor="text1"/>
          <w:sz w:val="24"/>
          <w:szCs w:val="24"/>
          <w:bdr w:val="none" w:sz="0" w:space="0" w:color="auto" w:frame="1"/>
        </w:rPr>
        <w:t>400</w:t>
      </w: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Style w:val="comment"/>
          <w:rFonts w:ascii="Tw Cen MT" w:hAnsi="Tw Cen MT" w:cs="Arial"/>
          <w:color w:val="000000" w:themeColor="text1"/>
          <w:sz w:val="24"/>
          <w:szCs w:val="24"/>
          <w:bdr w:val="none" w:sz="0" w:space="0" w:color="auto" w:frame="1"/>
        </w:rPr>
        <w:t>//Generate random double value from 200 to 400 </w:t>
      </w: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System.out.println(</w:t>
      </w:r>
      <w:r w:rsidRPr="00C02669">
        <w:rPr>
          <w:rStyle w:val="string"/>
          <w:rFonts w:ascii="Tw Cen MT" w:hAnsi="Tw Cen MT" w:cs="Arial"/>
          <w:color w:val="000000" w:themeColor="text1"/>
          <w:sz w:val="24"/>
          <w:szCs w:val="24"/>
          <w:bdr w:val="none" w:sz="0" w:space="0" w:color="auto" w:frame="1"/>
        </w:rPr>
        <w:t>"Random value of type double between "</w:t>
      </w:r>
      <w:r w:rsidRPr="00C02669">
        <w:rPr>
          <w:rFonts w:ascii="Tw Cen MT" w:hAnsi="Tw Cen MT" w:cs="Arial"/>
          <w:color w:val="000000" w:themeColor="text1"/>
          <w:sz w:val="24"/>
          <w:szCs w:val="24"/>
          <w:bdr w:val="none" w:sz="0" w:space="0" w:color="auto" w:frame="1"/>
        </w:rPr>
        <w:t>+min+</w:t>
      </w:r>
      <w:r w:rsidRPr="00C02669">
        <w:rPr>
          <w:rStyle w:val="string"/>
          <w:rFonts w:ascii="Tw Cen MT" w:hAnsi="Tw Cen MT" w:cs="Arial"/>
          <w:color w:val="000000" w:themeColor="text1"/>
          <w:sz w:val="24"/>
          <w:szCs w:val="24"/>
          <w:bdr w:val="none" w:sz="0" w:space="0" w:color="auto" w:frame="1"/>
        </w:rPr>
        <w:t>" to "</w:t>
      </w:r>
      <w:r w:rsidRPr="00C02669">
        <w:rPr>
          <w:rFonts w:ascii="Tw Cen MT" w:hAnsi="Tw Cen MT" w:cs="Arial"/>
          <w:color w:val="000000" w:themeColor="text1"/>
          <w:sz w:val="24"/>
          <w:szCs w:val="24"/>
          <w:bdr w:val="none" w:sz="0" w:space="0" w:color="auto" w:frame="1"/>
        </w:rPr>
        <w:t>+max+ </w:t>
      </w:r>
      <w:r w:rsidRPr="00C02669">
        <w:rPr>
          <w:rStyle w:val="string"/>
          <w:rFonts w:ascii="Tw Cen MT" w:hAnsi="Tw Cen MT" w:cs="Arial"/>
          <w:color w:val="000000" w:themeColor="text1"/>
          <w:sz w:val="24"/>
          <w:szCs w:val="24"/>
          <w:bdr w:val="none" w:sz="0" w:space="0" w:color="auto" w:frame="1"/>
        </w:rPr>
        <w:t>":"</w:t>
      </w: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double</w:t>
      </w:r>
      <w:r w:rsidRPr="00C02669">
        <w:rPr>
          <w:rFonts w:ascii="Tw Cen MT" w:hAnsi="Tw Cen MT" w:cs="Arial"/>
          <w:color w:val="000000" w:themeColor="text1"/>
          <w:sz w:val="24"/>
          <w:szCs w:val="24"/>
          <w:bdr w:val="none" w:sz="0" w:space="0" w:color="auto" w:frame="1"/>
        </w:rPr>
        <w:t> a = </w:t>
      </w:r>
      <w:proofErr w:type="spellStart"/>
      <w:r w:rsidRPr="00C02669">
        <w:rPr>
          <w:rFonts w:ascii="Tw Cen MT" w:hAnsi="Tw Cen MT" w:cs="Arial"/>
          <w:color w:val="000000" w:themeColor="text1"/>
          <w:sz w:val="24"/>
          <w:szCs w:val="24"/>
          <w:bdr w:val="none" w:sz="0" w:space="0" w:color="auto" w:frame="1"/>
        </w:rPr>
        <w:t>Math.random</w:t>
      </w:r>
      <w:proofErr w:type="spellEnd"/>
      <w:r w:rsidRPr="00C02669">
        <w:rPr>
          <w:rFonts w:ascii="Tw Cen MT" w:hAnsi="Tw Cen MT" w:cs="Arial"/>
          <w:color w:val="000000" w:themeColor="text1"/>
          <w:sz w:val="24"/>
          <w:szCs w:val="24"/>
          <w:bdr w:val="none" w:sz="0" w:space="0" w:color="auto" w:frame="1"/>
        </w:rPr>
        <w:t>()*(max-min+</w:t>
      </w:r>
      <w:r w:rsidRPr="00C02669">
        <w:rPr>
          <w:rStyle w:val="number"/>
          <w:rFonts w:ascii="Tw Cen MT" w:hAnsi="Tw Cen MT" w:cs="Arial"/>
          <w:color w:val="000000" w:themeColor="text1"/>
          <w:sz w:val="24"/>
          <w:szCs w:val="24"/>
          <w:bdr w:val="none" w:sz="0" w:space="0" w:color="auto" w:frame="1"/>
        </w:rPr>
        <w:t>1</w:t>
      </w:r>
      <w:r w:rsidRPr="00C02669">
        <w:rPr>
          <w:rFonts w:ascii="Tw Cen MT" w:hAnsi="Tw Cen MT" w:cs="Arial"/>
          <w:color w:val="000000" w:themeColor="text1"/>
          <w:sz w:val="24"/>
          <w:szCs w:val="24"/>
          <w:bdr w:val="none" w:sz="0" w:space="0" w:color="auto" w:frame="1"/>
        </w:rPr>
        <w:t>)+min;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(a);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Style w:val="comment"/>
          <w:rFonts w:ascii="Tw Cen MT" w:hAnsi="Tw Cen MT" w:cs="Arial"/>
          <w:color w:val="000000" w:themeColor="text1"/>
          <w:sz w:val="24"/>
          <w:szCs w:val="24"/>
          <w:bdr w:val="none" w:sz="0" w:space="0" w:color="auto" w:frame="1"/>
        </w:rPr>
        <w:t>//Generate random int value from 200 to 400 </w:t>
      </w: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System.out.println(</w:t>
      </w:r>
      <w:r w:rsidRPr="00C02669">
        <w:rPr>
          <w:rStyle w:val="string"/>
          <w:rFonts w:ascii="Tw Cen MT" w:hAnsi="Tw Cen MT" w:cs="Arial"/>
          <w:color w:val="000000" w:themeColor="text1"/>
          <w:sz w:val="24"/>
          <w:szCs w:val="24"/>
          <w:bdr w:val="none" w:sz="0" w:space="0" w:color="auto" w:frame="1"/>
        </w:rPr>
        <w:t>"Random value of type int between "</w:t>
      </w:r>
      <w:r w:rsidRPr="00C02669">
        <w:rPr>
          <w:rFonts w:ascii="Tw Cen MT" w:hAnsi="Tw Cen MT" w:cs="Arial"/>
          <w:color w:val="000000" w:themeColor="text1"/>
          <w:sz w:val="24"/>
          <w:szCs w:val="24"/>
          <w:bdr w:val="none" w:sz="0" w:space="0" w:color="auto" w:frame="1"/>
        </w:rPr>
        <w:t>+min+</w:t>
      </w:r>
      <w:r w:rsidRPr="00C02669">
        <w:rPr>
          <w:rStyle w:val="string"/>
          <w:rFonts w:ascii="Tw Cen MT" w:hAnsi="Tw Cen MT" w:cs="Arial"/>
          <w:color w:val="000000" w:themeColor="text1"/>
          <w:sz w:val="24"/>
          <w:szCs w:val="24"/>
          <w:bdr w:val="none" w:sz="0" w:space="0" w:color="auto" w:frame="1"/>
        </w:rPr>
        <w:t>" to "</w:t>
      </w:r>
      <w:r w:rsidRPr="00C02669">
        <w:rPr>
          <w:rFonts w:ascii="Tw Cen MT" w:hAnsi="Tw Cen MT" w:cs="Arial"/>
          <w:color w:val="000000" w:themeColor="text1"/>
          <w:sz w:val="24"/>
          <w:szCs w:val="24"/>
          <w:bdr w:val="none" w:sz="0" w:space="0" w:color="auto" w:frame="1"/>
        </w:rPr>
        <w:t>+max+ </w:t>
      </w:r>
      <w:r w:rsidRPr="00C02669">
        <w:rPr>
          <w:rStyle w:val="string"/>
          <w:rFonts w:ascii="Tw Cen MT" w:hAnsi="Tw Cen MT" w:cs="Arial"/>
          <w:color w:val="000000" w:themeColor="text1"/>
          <w:sz w:val="24"/>
          <w:szCs w:val="24"/>
          <w:bdr w:val="none" w:sz="0" w:space="0" w:color="auto" w:frame="1"/>
        </w:rPr>
        <w:t>":"</w:t>
      </w: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b =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w:t>
      </w:r>
      <w:proofErr w:type="spellStart"/>
      <w:r w:rsidRPr="00C02669">
        <w:rPr>
          <w:rFonts w:ascii="Tw Cen MT" w:hAnsi="Tw Cen MT" w:cs="Arial"/>
          <w:color w:val="000000" w:themeColor="text1"/>
          <w:sz w:val="24"/>
          <w:szCs w:val="24"/>
          <w:bdr w:val="none" w:sz="0" w:space="0" w:color="auto" w:frame="1"/>
        </w:rPr>
        <w:t>Math.random</w:t>
      </w:r>
      <w:proofErr w:type="spellEnd"/>
      <w:r w:rsidRPr="00C02669">
        <w:rPr>
          <w:rFonts w:ascii="Tw Cen MT" w:hAnsi="Tw Cen MT" w:cs="Arial"/>
          <w:color w:val="000000" w:themeColor="text1"/>
          <w:sz w:val="24"/>
          <w:szCs w:val="24"/>
          <w:bdr w:val="none" w:sz="0" w:space="0" w:color="auto" w:frame="1"/>
        </w:rPr>
        <w:t>()*(max-min+</w:t>
      </w:r>
      <w:r w:rsidRPr="00C02669">
        <w:rPr>
          <w:rStyle w:val="number"/>
          <w:rFonts w:ascii="Tw Cen MT" w:hAnsi="Tw Cen MT" w:cs="Arial"/>
          <w:color w:val="000000" w:themeColor="text1"/>
          <w:sz w:val="24"/>
          <w:szCs w:val="24"/>
          <w:bdr w:val="none" w:sz="0" w:space="0" w:color="auto" w:frame="1"/>
        </w:rPr>
        <w:t>1</w:t>
      </w:r>
      <w:r w:rsidRPr="00C02669">
        <w:rPr>
          <w:rFonts w:ascii="Tw Cen MT" w:hAnsi="Tw Cen MT" w:cs="Arial"/>
          <w:color w:val="000000" w:themeColor="text1"/>
          <w:sz w:val="24"/>
          <w:szCs w:val="24"/>
          <w:bdr w:val="none" w:sz="0" w:space="0" w:color="auto" w:frame="1"/>
        </w:rPr>
        <w:t>)+min);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(b);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3E14B4" w:rsidRPr="00C02669" w:rsidRDefault="003E14B4" w:rsidP="003E14B4">
      <w:pPr>
        <w:numPr>
          <w:ilvl w:val="0"/>
          <w:numId w:val="26"/>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 1:</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Random </w:t>
      </w:r>
      <w:proofErr w:type="gramStart"/>
      <w:r w:rsidRPr="00C02669">
        <w:rPr>
          <w:rFonts w:ascii="Tw Cen MT" w:hAnsi="Tw Cen MT" w:cs="Arial"/>
          <w:color w:val="000000" w:themeColor="text1"/>
          <w:sz w:val="24"/>
          <w:szCs w:val="24"/>
        </w:rPr>
        <w:t>value of type double</w:t>
      </w:r>
      <w:proofErr w:type="gramEnd"/>
      <w:r w:rsidRPr="00C02669">
        <w:rPr>
          <w:rFonts w:ascii="Tw Cen MT" w:hAnsi="Tw Cen MT" w:cs="Arial"/>
          <w:color w:val="000000" w:themeColor="text1"/>
          <w:sz w:val="24"/>
          <w:szCs w:val="24"/>
        </w:rPr>
        <w:t xml:space="preserve"> between 200 to 400:</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233.88329802655377</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Random value of type int </w:t>
      </w:r>
      <w:proofErr w:type="gramStart"/>
      <w:r w:rsidRPr="00C02669">
        <w:rPr>
          <w:rFonts w:ascii="Tw Cen MT" w:hAnsi="Tw Cen MT" w:cs="Arial"/>
          <w:color w:val="000000" w:themeColor="text1"/>
          <w:sz w:val="24"/>
          <w:szCs w:val="24"/>
        </w:rPr>
        <w:t>between 200 to 400</w:t>
      </w:r>
      <w:proofErr w:type="gramEnd"/>
      <w:r w:rsidRPr="00C02669">
        <w:rPr>
          <w:rFonts w:ascii="Tw Cen MT" w:hAnsi="Tw Cen MT" w:cs="Arial"/>
          <w:color w:val="000000" w:themeColor="text1"/>
          <w:sz w:val="24"/>
          <w:szCs w:val="24"/>
        </w:rPr>
        <w:t>:</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329</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 2:</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Random </w:t>
      </w:r>
      <w:proofErr w:type="gramStart"/>
      <w:r w:rsidRPr="00C02669">
        <w:rPr>
          <w:rFonts w:ascii="Tw Cen MT" w:hAnsi="Tw Cen MT" w:cs="Arial"/>
          <w:color w:val="000000" w:themeColor="text1"/>
          <w:sz w:val="24"/>
          <w:szCs w:val="24"/>
        </w:rPr>
        <w:t>value of type double</w:t>
      </w:r>
      <w:proofErr w:type="gramEnd"/>
      <w:r w:rsidRPr="00C02669">
        <w:rPr>
          <w:rFonts w:ascii="Tw Cen MT" w:hAnsi="Tw Cen MT" w:cs="Arial"/>
          <w:color w:val="000000" w:themeColor="text1"/>
          <w:sz w:val="24"/>
          <w:szCs w:val="24"/>
        </w:rPr>
        <w:t xml:space="preserve"> between 200 to 400:</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254.8419979875385</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Random value of type int </w:t>
      </w:r>
      <w:proofErr w:type="gramStart"/>
      <w:r w:rsidRPr="00C02669">
        <w:rPr>
          <w:rFonts w:ascii="Tw Cen MT" w:hAnsi="Tw Cen MT" w:cs="Arial"/>
          <w:color w:val="000000" w:themeColor="text1"/>
          <w:sz w:val="24"/>
          <w:szCs w:val="24"/>
        </w:rPr>
        <w:t>between 200 to 400</w:t>
      </w:r>
      <w:proofErr w:type="gramEnd"/>
      <w:r w:rsidRPr="00C02669">
        <w:rPr>
          <w:rFonts w:ascii="Tw Cen MT" w:hAnsi="Tw Cen MT" w:cs="Arial"/>
          <w:color w:val="000000" w:themeColor="text1"/>
          <w:sz w:val="24"/>
          <w:szCs w:val="24"/>
        </w:rPr>
        <w:t>:</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284</w:t>
      </w:r>
    </w:p>
    <w:p w:rsidR="003E14B4" w:rsidRPr="00C02669" w:rsidRDefault="003E14B4" w:rsidP="003E14B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Using the Random Class</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Another way to generate a random number is to use the </w:t>
      </w:r>
      <w:hyperlink r:id="rId88" w:history="1">
        <w:r w:rsidRPr="00C02669">
          <w:rPr>
            <w:rStyle w:val="Hyperlink"/>
            <w:rFonts w:ascii="Tw Cen MT" w:eastAsiaTheme="majorEastAsia" w:hAnsi="Tw Cen MT" w:cs="Arial"/>
            <w:color w:val="000000" w:themeColor="text1"/>
            <w:u w:val="none"/>
          </w:rPr>
          <w:t>Java </w:t>
        </w:r>
        <w:r w:rsidRPr="00C02669">
          <w:rPr>
            <w:rStyle w:val="Strong"/>
            <w:rFonts w:ascii="Tw Cen MT" w:eastAsiaTheme="majorEastAsia" w:hAnsi="Tw Cen MT" w:cs="Arial"/>
            <w:color w:val="000000" w:themeColor="text1"/>
          </w:rPr>
          <w:t>Random</w:t>
        </w:r>
        <w:r w:rsidRPr="00C02669">
          <w:rPr>
            <w:rStyle w:val="Hyperlink"/>
            <w:rFonts w:ascii="Tw Cen MT" w:eastAsiaTheme="majorEastAsia" w:hAnsi="Tw Cen MT" w:cs="Arial"/>
            <w:color w:val="000000" w:themeColor="text1"/>
            <w:u w:val="none"/>
          </w:rPr>
          <w:t> class</w:t>
        </w:r>
      </w:hyperlink>
      <w:r w:rsidRPr="00C02669">
        <w:rPr>
          <w:rFonts w:ascii="Tw Cen MT" w:hAnsi="Tw Cen MT" w:cs="Arial"/>
          <w:color w:val="000000" w:themeColor="text1"/>
        </w:rPr>
        <w:t> of the </w:t>
      </w:r>
      <w:proofErr w:type="spellStart"/>
      <w:r w:rsidRPr="00C02669">
        <w:rPr>
          <w:rStyle w:val="hlight"/>
          <w:rFonts w:ascii="Tw Cen MT" w:hAnsi="Tw Cen MT" w:cs="Arial"/>
          <w:color w:val="000000" w:themeColor="text1"/>
          <w:shd w:val="clear" w:color="auto" w:fill="E4E3E3"/>
        </w:rPr>
        <w:t>java.util</w:t>
      </w:r>
      <w:proofErr w:type="spellEnd"/>
      <w:r w:rsidRPr="00C02669">
        <w:rPr>
          <w:rFonts w:ascii="Tw Cen MT" w:hAnsi="Tw Cen MT" w:cs="Arial"/>
          <w:color w:val="000000" w:themeColor="text1"/>
        </w:rPr>
        <w:t> package. It generates a stream of pseudorandom numbers. We can generate a random number of any data type, such as integer, float, double, Boolean, long. If you are going to use this class to generate random numbers, follow the steps given below:</w:t>
      </w:r>
    </w:p>
    <w:p w:rsidR="003E14B4" w:rsidRPr="00C02669" w:rsidRDefault="003E14B4" w:rsidP="003E14B4">
      <w:pPr>
        <w:numPr>
          <w:ilvl w:val="0"/>
          <w:numId w:val="27"/>
        </w:numPr>
        <w:spacing w:before="36"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First, import the class </w:t>
      </w:r>
      <w:proofErr w:type="spellStart"/>
      <w:r w:rsidRPr="00C02669">
        <w:rPr>
          <w:rStyle w:val="hlight"/>
          <w:rFonts w:ascii="Tw Cen MT" w:hAnsi="Tw Cen MT" w:cs="Arial"/>
          <w:color w:val="000000" w:themeColor="text1"/>
          <w:sz w:val="24"/>
          <w:szCs w:val="24"/>
          <w:shd w:val="clear" w:color="auto" w:fill="E4E3E3"/>
        </w:rPr>
        <w:t>java.lang.Random</w:t>
      </w:r>
      <w:proofErr w:type="spellEnd"/>
      <w:r w:rsidRPr="00C02669">
        <w:rPr>
          <w:rFonts w:ascii="Tw Cen MT" w:hAnsi="Tw Cen MT" w:cs="Arial"/>
          <w:color w:val="000000" w:themeColor="text1"/>
          <w:sz w:val="24"/>
          <w:szCs w:val="24"/>
        </w:rPr>
        <w:t>.</w:t>
      </w:r>
    </w:p>
    <w:p w:rsidR="003E14B4" w:rsidRPr="00C02669" w:rsidRDefault="003E14B4" w:rsidP="003E14B4">
      <w:pPr>
        <w:numPr>
          <w:ilvl w:val="0"/>
          <w:numId w:val="27"/>
        </w:numPr>
        <w:spacing w:before="36"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Create an </w:t>
      </w:r>
      <w:r w:rsidRPr="00C02669">
        <w:rPr>
          <w:rStyle w:val="Strong"/>
          <w:rFonts w:ascii="Tw Cen MT" w:hAnsi="Tw Cen MT" w:cs="Arial"/>
          <w:color w:val="000000" w:themeColor="text1"/>
          <w:sz w:val="24"/>
          <w:szCs w:val="24"/>
        </w:rPr>
        <w:t>object</w:t>
      </w:r>
      <w:r w:rsidRPr="00C02669">
        <w:rPr>
          <w:rFonts w:ascii="Tw Cen MT" w:hAnsi="Tw Cen MT" w:cs="Arial"/>
          <w:color w:val="000000" w:themeColor="text1"/>
          <w:sz w:val="24"/>
          <w:szCs w:val="24"/>
        </w:rPr>
        <w:t> of the Random class.</w:t>
      </w:r>
    </w:p>
    <w:p w:rsidR="003E14B4" w:rsidRPr="00C02669" w:rsidRDefault="003E14B4" w:rsidP="003E14B4">
      <w:pPr>
        <w:numPr>
          <w:ilvl w:val="0"/>
          <w:numId w:val="27"/>
        </w:numPr>
        <w:spacing w:before="36"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Invoke any of the following methods:</w:t>
      </w:r>
    </w:p>
    <w:p w:rsidR="003E14B4" w:rsidRPr="00C02669" w:rsidRDefault="003E14B4" w:rsidP="003E14B4">
      <w:pPr>
        <w:numPr>
          <w:ilvl w:val="0"/>
          <w:numId w:val="27"/>
        </w:numPr>
        <w:spacing w:before="36" w:after="0" w:line="228" w:lineRule="atLeast"/>
        <w:ind w:left="0" w:firstLine="0"/>
        <w:jc w:val="both"/>
        <w:rPr>
          <w:rFonts w:ascii="Tw Cen MT" w:hAnsi="Tw Cen MT" w:cs="Arial"/>
          <w:color w:val="000000" w:themeColor="text1"/>
          <w:sz w:val="24"/>
          <w:szCs w:val="24"/>
        </w:rPr>
      </w:pPr>
      <w:proofErr w:type="spellStart"/>
      <w:r w:rsidRPr="00C02669">
        <w:rPr>
          <w:rStyle w:val="Strong"/>
          <w:rFonts w:ascii="Tw Cen MT" w:hAnsi="Tw Cen MT" w:cs="Arial"/>
          <w:color w:val="000000" w:themeColor="text1"/>
          <w:sz w:val="24"/>
          <w:szCs w:val="24"/>
        </w:rPr>
        <w:t>nextInt</w:t>
      </w:r>
      <w:proofErr w:type="spellEnd"/>
      <w:r w:rsidRPr="00C02669">
        <w:rPr>
          <w:rStyle w:val="Strong"/>
          <w:rFonts w:ascii="Tw Cen MT" w:hAnsi="Tw Cen MT" w:cs="Arial"/>
          <w:color w:val="000000" w:themeColor="text1"/>
          <w:sz w:val="24"/>
          <w:szCs w:val="24"/>
        </w:rPr>
        <w:t>(int bound)</w:t>
      </w:r>
    </w:p>
    <w:p w:rsidR="003E14B4" w:rsidRPr="00C02669" w:rsidRDefault="003E14B4" w:rsidP="003E14B4">
      <w:pPr>
        <w:numPr>
          <w:ilvl w:val="0"/>
          <w:numId w:val="27"/>
        </w:numPr>
        <w:spacing w:before="36" w:after="0" w:line="228" w:lineRule="atLeast"/>
        <w:ind w:left="0" w:firstLine="0"/>
        <w:jc w:val="both"/>
        <w:rPr>
          <w:rFonts w:ascii="Tw Cen MT" w:hAnsi="Tw Cen MT" w:cs="Arial"/>
          <w:color w:val="000000" w:themeColor="text1"/>
          <w:sz w:val="24"/>
          <w:szCs w:val="24"/>
        </w:rPr>
      </w:pPr>
      <w:proofErr w:type="spellStart"/>
      <w:r w:rsidRPr="00C02669">
        <w:rPr>
          <w:rStyle w:val="Strong"/>
          <w:rFonts w:ascii="Tw Cen MT" w:hAnsi="Tw Cen MT" w:cs="Arial"/>
          <w:color w:val="000000" w:themeColor="text1"/>
          <w:sz w:val="24"/>
          <w:szCs w:val="24"/>
        </w:rPr>
        <w:t>nextInt</w:t>
      </w:r>
      <w:proofErr w:type="spellEnd"/>
      <w:r w:rsidRPr="00C02669">
        <w:rPr>
          <w:rStyle w:val="Strong"/>
          <w:rFonts w:ascii="Tw Cen MT" w:hAnsi="Tw Cen MT" w:cs="Arial"/>
          <w:color w:val="000000" w:themeColor="text1"/>
          <w:sz w:val="24"/>
          <w:szCs w:val="24"/>
        </w:rPr>
        <w:t>()</w:t>
      </w:r>
    </w:p>
    <w:p w:rsidR="003E14B4" w:rsidRPr="00C02669" w:rsidRDefault="003E14B4" w:rsidP="003E14B4">
      <w:pPr>
        <w:numPr>
          <w:ilvl w:val="0"/>
          <w:numId w:val="27"/>
        </w:numPr>
        <w:spacing w:before="36" w:after="0" w:line="228" w:lineRule="atLeast"/>
        <w:ind w:left="0" w:firstLine="0"/>
        <w:jc w:val="both"/>
        <w:rPr>
          <w:rFonts w:ascii="Tw Cen MT" w:hAnsi="Tw Cen MT" w:cs="Arial"/>
          <w:color w:val="000000" w:themeColor="text1"/>
          <w:sz w:val="24"/>
          <w:szCs w:val="24"/>
        </w:rPr>
      </w:pPr>
      <w:proofErr w:type="spellStart"/>
      <w:r w:rsidRPr="00C02669">
        <w:rPr>
          <w:rStyle w:val="Strong"/>
          <w:rFonts w:ascii="Tw Cen MT" w:hAnsi="Tw Cen MT" w:cs="Arial"/>
          <w:color w:val="000000" w:themeColor="text1"/>
          <w:sz w:val="24"/>
          <w:szCs w:val="24"/>
        </w:rPr>
        <w:lastRenderedPageBreak/>
        <w:t>nextFloat</w:t>
      </w:r>
      <w:proofErr w:type="spellEnd"/>
      <w:r w:rsidRPr="00C02669">
        <w:rPr>
          <w:rStyle w:val="Strong"/>
          <w:rFonts w:ascii="Tw Cen MT" w:hAnsi="Tw Cen MT" w:cs="Arial"/>
          <w:color w:val="000000" w:themeColor="text1"/>
          <w:sz w:val="24"/>
          <w:szCs w:val="24"/>
        </w:rPr>
        <w:t>()</w:t>
      </w:r>
    </w:p>
    <w:p w:rsidR="003E14B4" w:rsidRPr="00C02669" w:rsidRDefault="003E14B4" w:rsidP="003E14B4">
      <w:pPr>
        <w:numPr>
          <w:ilvl w:val="0"/>
          <w:numId w:val="27"/>
        </w:numPr>
        <w:spacing w:before="36" w:after="0" w:line="228" w:lineRule="atLeast"/>
        <w:ind w:left="0" w:firstLine="0"/>
        <w:jc w:val="both"/>
        <w:rPr>
          <w:rFonts w:ascii="Tw Cen MT" w:hAnsi="Tw Cen MT" w:cs="Arial"/>
          <w:color w:val="000000" w:themeColor="text1"/>
          <w:sz w:val="24"/>
          <w:szCs w:val="24"/>
        </w:rPr>
      </w:pPr>
      <w:proofErr w:type="spellStart"/>
      <w:r w:rsidRPr="00C02669">
        <w:rPr>
          <w:rStyle w:val="Strong"/>
          <w:rFonts w:ascii="Tw Cen MT" w:hAnsi="Tw Cen MT" w:cs="Arial"/>
          <w:color w:val="000000" w:themeColor="text1"/>
          <w:sz w:val="24"/>
          <w:szCs w:val="24"/>
        </w:rPr>
        <w:t>nextDouble</w:t>
      </w:r>
      <w:proofErr w:type="spellEnd"/>
      <w:r w:rsidRPr="00C02669">
        <w:rPr>
          <w:rStyle w:val="Strong"/>
          <w:rFonts w:ascii="Tw Cen MT" w:hAnsi="Tw Cen MT" w:cs="Arial"/>
          <w:color w:val="000000" w:themeColor="text1"/>
          <w:sz w:val="24"/>
          <w:szCs w:val="24"/>
        </w:rPr>
        <w:t>()</w:t>
      </w:r>
    </w:p>
    <w:p w:rsidR="003E14B4" w:rsidRPr="00C02669" w:rsidRDefault="003E14B4" w:rsidP="003E14B4">
      <w:pPr>
        <w:numPr>
          <w:ilvl w:val="0"/>
          <w:numId w:val="27"/>
        </w:numPr>
        <w:spacing w:before="36" w:after="0" w:line="228" w:lineRule="atLeast"/>
        <w:ind w:left="0" w:firstLine="0"/>
        <w:jc w:val="both"/>
        <w:rPr>
          <w:rFonts w:ascii="Tw Cen MT" w:hAnsi="Tw Cen MT" w:cs="Arial"/>
          <w:color w:val="000000" w:themeColor="text1"/>
          <w:sz w:val="24"/>
          <w:szCs w:val="24"/>
        </w:rPr>
      </w:pPr>
      <w:proofErr w:type="spellStart"/>
      <w:r w:rsidRPr="00C02669">
        <w:rPr>
          <w:rStyle w:val="Strong"/>
          <w:rFonts w:ascii="Tw Cen MT" w:hAnsi="Tw Cen MT" w:cs="Arial"/>
          <w:color w:val="000000" w:themeColor="text1"/>
          <w:sz w:val="24"/>
          <w:szCs w:val="24"/>
        </w:rPr>
        <w:t>nextLong</w:t>
      </w:r>
      <w:proofErr w:type="spellEnd"/>
      <w:r w:rsidRPr="00C02669">
        <w:rPr>
          <w:rStyle w:val="Strong"/>
          <w:rFonts w:ascii="Tw Cen MT" w:hAnsi="Tw Cen MT" w:cs="Arial"/>
          <w:color w:val="000000" w:themeColor="text1"/>
          <w:sz w:val="24"/>
          <w:szCs w:val="24"/>
        </w:rPr>
        <w:t>()</w:t>
      </w:r>
    </w:p>
    <w:p w:rsidR="003E14B4" w:rsidRPr="00C02669" w:rsidRDefault="003E14B4" w:rsidP="003E14B4">
      <w:pPr>
        <w:numPr>
          <w:ilvl w:val="0"/>
          <w:numId w:val="27"/>
        </w:numPr>
        <w:spacing w:before="36" w:after="0" w:line="228" w:lineRule="atLeast"/>
        <w:ind w:left="0" w:firstLine="0"/>
        <w:jc w:val="both"/>
        <w:rPr>
          <w:rFonts w:ascii="Tw Cen MT" w:hAnsi="Tw Cen MT" w:cs="Arial"/>
          <w:color w:val="000000" w:themeColor="text1"/>
          <w:sz w:val="24"/>
          <w:szCs w:val="24"/>
        </w:rPr>
      </w:pPr>
      <w:proofErr w:type="spellStart"/>
      <w:r w:rsidRPr="00C02669">
        <w:rPr>
          <w:rStyle w:val="Strong"/>
          <w:rFonts w:ascii="Tw Cen MT" w:hAnsi="Tw Cen MT" w:cs="Arial"/>
          <w:color w:val="000000" w:themeColor="text1"/>
          <w:sz w:val="24"/>
          <w:szCs w:val="24"/>
        </w:rPr>
        <w:t>nextBoolean</w:t>
      </w:r>
      <w:proofErr w:type="spellEnd"/>
      <w:r w:rsidRPr="00C02669">
        <w:rPr>
          <w:rStyle w:val="Strong"/>
          <w:rFonts w:ascii="Tw Cen MT" w:hAnsi="Tw Cen MT" w:cs="Arial"/>
          <w:color w:val="000000" w:themeColor="text1"/>
          <w:sz w:val="24"/>
          <w:szCs w:val="24"/>
        </w:rPr>
        <w:t>()</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All the above methods return the next pseudorandom, homogeneously distributed value (corresponding method) from this random number generator's sequence. The </w:t>
      </w:r>
      <w:proofErr w:type="spellStart"/>
      <w:proofErr w:type="gramStart"/>
      <w:r w:rsidRPr="00C02669">
        <w:rPr>
          <w:rStyle w:val="Strong"/>
          <w:rFonts w:ascii="Tw Cen MT" w:eastAsiaTheme="majorEastAsia" w:hAnsi="Tw Cen MT" w:cs="Arial"/>
          <w:color w:val="000000" w:themeColor="text1"/>
        </w:rPr>
        <w:t>nextDouble</w:t>
      </w:r>
      <w:proofErr w:type="spellEnd"/>
      <w:r w:rsidRPr="00C02669">
        <w:rPr>
          <w:rStyle w:val="Strong"/>
          <w:rFonts w:ascii="Tw Cen MT" w:eastAsiaTheme="majorEastAsia" w:hAnsi="Tw Cen MT" w:cs="Arial"/>
          <w:color w:val="000000" w:themeColor="text1"/>
        </w:rPr>
        <w:t>(</w:t>
      </w:r>
      <w:proofErr w:type="gramEnd"/>
      <w:r w:rsidRPr="00C02669">
        <w:rPr>
          <w:rStyle w:val="Strong"/>
          <w:rFonts w:ascii="Tw Cen MT" w:eastAsiaTheme="majorEastAsia" w:hAnsi="Tw Cen MT" w:cs="Arial"/>
          <w:color w:val="000000" w:themeColor="text1"/>
        </w:rPr>
        <w:t>)</w:t>
      </w:r>
      <w:r w:rsidRPr="00C02669">
        <w:rPr>
          <w:rFonts w:ascii="Tw Cen MT" w:hAnsi="Tw Cen MT" w:cs="Arial"/>
          <w:color w:val="000000" w:themeColor="text1"/>
        </w:rPr>
        <w:t> and </w:t>
      </w:r>
      <w:proofErr w:type="spellStart"/>
      <w:r w:rsidRPr="00C02669">
        <w:rPr>
          <w:rStyle w:val="Strong"/>
          <w:rFonts w:ascii="Tw Cen MT" w:eastAsiaTheme="majorEastAsia" w:hAnsi="Tw Cen MT" w:cs="Arial"/>
          <w:color w:val="000000" w:themeColor="text1"/>
        </w:rPr>
        <w:t>nextFloat</w:t>
      </w:r>
      <w:proofErr w:type="spellEnd"/>
      <w:r w:rsidRPr="00C02669">
        <w:rPr>
          <w:rStyle w:val="Strong"/>
          <w:rFonts w:ascii="Tw Cen MT" w:eastAsiaTheme="majorEastAsia" w:hAnsi="Tw Cen MT" w:cs="Arial"/>
          <w:color w:val="000000" w:themeColor="text1"/>
        </w:rPr>
        <w:t>()</w:t>
      </w:r>
      <w:r w:rsidRPr="00C02669">
        <w:rPr>
          <w:rFonts w:ascii="Tw Cen MT" w:hAnsi="Tw Cen MT" w:cs="Arial"/>
          <w:color w:val="000000" w:themeColor="text1"/>
        </w:rPr>
        <w:t> method generates random value between 0.0 and 1.0.</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The </w:t>
      </w:r>
      <w:proofErr w:type="spellStart"/>
      <w:proofErr w:type="gramStart"/>
      <w:r w:rsidRPr="00C02669">
        <w:rPr>
          <w:rStyle w:val="Strong"/>
          <w:rFonts w:ascii="Tw Cen MT" w:eastAsiaTheme="majorEastAsia" w:hAnsi="Tw Cen MT" w:cs="Arial"/>
          <w:color w:val="000000" w:themeColor="text1"/>
        </w:rPr>
        <w:t>nextInt</w:t>
      </w:r>
      <w:proofErr w:type="spellEnd"/>
      <w:r w:rsidRPr="00C02669">
        <w:rPr>
          <w:rStyle w:val="Strong"/>
          <w:rFonts w:ascii="Tw Cen MT" w:eastAsiaTheme="majorEastAsia" w:hAnsi="Tw Cen MT" w:cs="Arial"/>
          <w:color w:val="000000" w:themeColor="text1"/>
        </w:rPr>
        <w:t>(</w:t>
      </w:r>
      <w:proofErr w:type="gramEnd"/>
      <w:r w:rsidRPr="00C02669">
        <w:rPr>
          <w:rStyle w:val="Strong"/>
          <w:rFonts w:ascii="Tw Cen MT" w:eastAsiaTheme="majorEastAsia" w:hAnsi="Tw Cen MT" w:cs="Arial"/>
          <w:color w:val="000000" w:themeColor="text1"/>
        </w:rPr>
        <w:t>int bound)</w:t>
      </w:r>
      <w:r w:rsidRPr="00C02669">
        <w:rPr>
          <w:rFonts w:ascii="Tw Cen MT" w:hAnsi="Tw Cen MT" w:cs="Arial"/>
          <w:color w:val="000000" w:themeColor="text1"/>
        </w:rPr>
        <w:t> method accepts a parameter bound (upper) that must be positive. It generates a random number in the range 0 to bound-1.</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Let's create a program that generates random numbers using the Random class.</w:t>
      </w:r>
    </w:p>
    <w:p w:rsidR="003E14B4" w:rsidRDefault="003E14B4" w:rsidP="003E14B4">
      <w:pPr>
        <w:pStyle w:val="NormalWeb"/>
        <w:spacing w:before="0" w:beforeAutospacing="0" w:after="0" w:afterAutospacing="0"/>
        <w:jc w:val="both"/>
        <w:rPr>
          <w:rStyle w:val="Strong"/>
          <w:rFonts w:ascii="Tw Cen MT" w:eastAsiaTheme="majorEastAsia" w:hAnsi="Tw Cen MT" w:cs="Arial"/>
          <w:color w:val="000000" w:themeColor="text1"/>
        </w:rPr>
      </w:pPr>
      <w:r w:rsidRPr="00C02669">
        <w:rPr>
          <w:rStyle w:val="Strong"/>
          <w:rFonts w:ascii="Tw Cen MT" w:eastAsiaTheme="majorEastAsia" w:hAnsi="Tw Cen MT" w:cs="Arial"/>
          <w:color w:val="000000" w:themeColor="text1"/>
        </w:rPr>
        <w:t>RandomNumberExample3.java</w:t>
      </w:r>
    </w:p>
    <w:p w:rsidR="003E14B4" w:rsidRDefault="003E14B4" w:rsidP="003E14B4">
      <w:pPr>
        <w:pStyle w:val="NormalWeb"/>
        <w:spacing w:before="0" w:beforeAutospacing="0" w:after="0" w:afterAutospacing="0"/>
        <w:jc w:val="both"/>
        <w:rPr>
          <w:rStyle w:val="Strong"/>
          <w:rFonts w:ascii="Tw Cen MT" w:eastAsiaTheme="majorEastAsia" w:hAnsi="Tw Cen MT" w:cs="Arial"/>
          <w:color w:val="000000" w:themeColor="text1"/>
        </w:rPr>
      </w:pPr>
      <w:r>
        <w:rPr>
          <w:rFonts w:ascii="Tw Cen MT" w:eastAsiaTheme="majorEastAsia" w:hAnsi="Tw Cen MT" w:cs="Arial"/>
          <w:noProof/>
          <w:color w:val="000000" w:themeColor="text1"/>
        </w:rPr>
        <w:drawing>
          <wp:inline distT="0" distB="0" distL="0" distR="0">
            <wp:extent cx="3670494" cy="6059606"/>
            <wp:effectExtent l="19050" t="0" r="6156" b="0"/>
            <wp:docPr id="2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cstate="print"/>
                    <a:srcRect/>
                    <a:stretch>
                      <a:fillRect/>
                    </a:stretch>
                  </pic:blipFill>
                  <pic:spPr bwMode="auto">
                    <a:xfrm>
                      <a:off x="0" y="0"/>
                      <a:ext cx="3670468" cy="6059563"/>
                    </a:xfrm>
                    <a:prstGeom prst="rect">
                      <a:avLst/>
                    </a:prstGeom>
                    <a:noFill/>
                    <a:ln w="9525">
                      <a:noFill/>
                      <a:miter lim="800000"/>
                      <a:headEnd/>
                      <a:tailEnd/>
                    </a:ln>
                  </pic:spPr>
                </pic:pic>
              </a:graphicData>
            </a:graphic>
          </wp:inline>
        </w:drawing>
      </w:r>
    </w:p>
    <w:p w:rsidR="003E14B4" w:rsidRPr="00C02669" w:rsidRDefault="003E14B4" w:rsidP="003E14B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Randomly Generated Integers Values</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23</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767</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Randomly Generated Double Values</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0.37823814494212016</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0.998058172671956</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Randomly Generated Float Values</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0.87804186</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0.93880254</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Randomly Generated Long Values</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-4974823544291679198</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3650240138416076693</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Randomly Generated Boolean Values</w:t>
      </w:r>
    </w:p>
    <w:p w:rsidR="003E14B4" w:rsidRPr="00C02669" w:rsidRDefault="003E14B4" w:rsidP="003E14B4">
      <w:pPr>
        <w:pStyle w:val="HTMLPreformatted"/>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false</w:t>
      </w:r>
      <w:proofErr w:type="gramEnd"/>
    </w:p>
    <w:p w:rsidR="003E14B4" w:rsidRPr="00C02669" w:rsidRDefault="003E14B4" w:rsidP="003E14B4">
      <w:pPr>
        <w:pStyle w:val="HTMLPreformatted"/>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true</w:t>
      </w:r>
      <w:proofErr w:type="gramEnd"/>
    </w:p>
    <w:p w:rsidR="003E14B4" w:rsidRDefault="003E14B4"/>
    <w:p w:rsidR="003E14B4" w:rsidRPr="00084F36" w:rsidRDefault="003E14B4" w:rsidP="003E14B4">
      <w:pPr>
        <w:pStyle w:val="Heading2"/>
        <w:spacing w:line="312" w:lineRule="atLeast"/>
        <w:jc w:val="both"/>
        <w:rPr>
          <w:rFonts w:ascii="Tw Cen MT" w:hAnsi="Tw Cen MT" w:cs="Arial"/>
          <w:bCs w:val="0"/>
          <w:color w:val="000000" w:themeColor="text1"/>
          <w:sz w:val="24"/>
          <w:szCs w:val="24"/>
        </w:rPr>
      </w:pPr>
      <w:proofErr w:type="gramStart"/>
      <w:r w:rsidRPr="00084F36">
        <w:rPr>
          <w:rFonts w:ascii="Tw Cen MT" w:hAnsi="Tw Cen MT" w:cs="Arial"/>
          <w:bCs w:val="0"/>
          <w:color w:val="000000" w:themeColor="text1"/>
          <w:sz w:val="24"/>
          <w:szCs w:val="24"/>
        </w:rPr>
        <w:t>Java Program to swap two string variables without using third or temp variable.</w:t>
      </w:r>
      <w:proofErr w:type="gramEnd"/>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In this program, we need to swap two strings without using a third variable.</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Str1: Good Str2: morning</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Swapping two strings usually take a temporary third variable. One of the </w:t>
      </w:r>
      <w:proofErr w:type="gramStart"/>
      <w:r w:rsidRPr="00C02669">
        <w:rPr>
          <w:rFonts w:ascii="Tw Cen MT" w:hAnsi="Tw Cen MT" w:cs="Arial"/>
          <w:color w:val="000000" w:themeColor="text1"/>
        </w:rPr>
        <w:t>approach</w:t>
      </w:r>
      <w:proofErr w:type="gramEnd"/>
      <w:r w:rsidRPr="00C02669">
        <w:rPr>
          <w:rFonts w:ascii="Tw Cen MT" w:hAnsi="Tw Cen MT" w:cs="Arial"/>
          <w:color w:val="000000" w:themeColor="text1"/>
        </w:rPr>
        <w:t xml:space="preserve"> to accomplish this is to concatenate given two strings into first string.</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Str1Str1 = Str1 + Str2= </w:t>
      </w:r>
      <w:proofErr w:type="spellStart"/>
      <w:r w:rsidRPr="00C02669">
        <w:rPr>
          <w:rFonts w:ascii="Tw Cen MT" w:hAnsi="Tw Cen MT" w:cs="Arial"/>
          <w:color w:val="000000" w:themeColor="text1"/>
        </w:rPr>
        <w:t>Goodmorning</w:t>
      </w:r>
      <w:proofErr w:type="spellEnd"/>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Extract string 2 using substring (0, </w:t>
      </w:r>
      <w:proofErr w:type="gramStart"/>
      <w:r w:rsidRPr="00C02669">
        <w:rPr>
          <w:rFonts w:ascii="Tw Cen MT" w:hAnsi="Tw Cen MT" w:cs="Arial"/>
          <w:color w:val="000000" w:themeColor="text1"/>
        </w:rPr>
        <w:t>length(</w:t>
      </w:r>
      <w:proofErr w:type="gramEnd"/>
      <w:r w:rsidRPr="00C02669">
        <w:rPr>
          <w:rFonts w:ascii="Tw Cen MT" w:hAnsi="Tw Cen MT" w:cs="Arial"/>
          <w:color w:val="000000" w:themeColor="text1"/>
        </w:rPr>
        <w:t xml:space="preserve">string1) - (string2)) i.e. in our case it will be substring(0, (11-4)). It will assign string </w:t>
      </w:r>
      <w:proofErr w:type="gramStart"/>
      <w:r w:rsidRPr="00C02669">
        <w:rPr>
          <w:rFonts w:ascii="Tw Cen MT" w:hAnsi="Tw Cen MT" w:cs="Arial"/>
          <w:color w:val="000000" w:themeColor="text1"/>
        </w:rPr>
        <w:t>Good</w:t>
      </w:r>
      <w:proofErr w:type="gramEnd"/>
      <w:r w:rsidRPr="00C02669">
        <w:rPr>
          <w:rFonts w:ascii="Tw Cen MT" w:hAnsi="Tw Cen MT" w:cs="Arial"/>
          <w:color w:val="000000" w:themeColor="text1"/>
        </w:rPr>
        <w:t xml:space="preserve"> to string 2 which is highlighted by green.</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Str2 = </w:t>
      </w:r>
      <w:proofErr w:type="spellStart"/>
      <w:r w:rsidRPr="00C02669">
        <w:rPr>
          <w:rFonts w:ascii="Tw Cen MT" w:hAnsi="Tw Cen MT" w:cs="Arial"/>
          <w:color w:val="000000" w:themeColor="text1"/>
        </w:rPr>
        <w:t>Goodmorning</w:t>
      </w:r>
      <w:proofErr w:type="spellEnd"/>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Extract string 1 using substring (</w:t>
      </w:r>
      <w:proofErr w:type="gramStart"/>
      <w:r w:rsidRPr="00C02669">
        <w:rPr>
          <w:rFonts w:ascii="Tw Cen MT" w:hAnsi="Tw Cen MT" w:cs="Arial"/>
          <w:color w:val="000000" w:themeColor="text1"/>
        </w:rPr>
        <w:t>length(</w:t>
      </w:r>
      <w:proofErr w:type="gramEnd"/>
      <w:r w:rsidRPr="00C02669">
        <w:rPr>
          <w:rFonts w:ascii="Tw Cen MT" w:hAnsi="Tw Cen MT" w:cs="Arial"/>
          <w:color w:val="000000" w:themeColor="text1"/>
        </w:rPr>
        <w:t xml:space="preserve">string2)) i.e. we need to extract string from in length(string2) till end of the string. In our case it will be </w:t>
      </w:r>
      <w:proofErr w:type="gramStart"/>
      <w:r w:rsidRPr="00C02669">
        <w:rPr>
          <w:rFonts w:ascii="Tw Cen MT" w:hAnsi="Tw Cen MT" w:cs="Arial"/>
          <w:color w:val="000000" w:themeColor="text1"/>
        </w:rPr>
        <w:t>substring(</w:t>
      </w:r>
      <w:proofErr w:type="gramEnd"/>
      <w:r w:rsidRPr="00C02669">
        <w:rPr>
          <w:rFonts w:ascii="Tw Cen MT" w:hAnsi="Tw Cen MT" w:cs="Arial"/>
          <w:color w:val="000000" w:themeColor="text1"/>
        </w:rPr>
        <w:t>4). It will assign string morning to string 1 which is highlighted by green.</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Str1 = </w:t>
      </w:r>
      <w:proofErr w:type="spellStart"/>
      <w:r w:rsidRPr="00C02669">
        <w:rPr>
          <w:rFonts w:ascii="Tw Cen MT" w:hAnsi="Tw Cen MT" w:cs="Arial"/>
          <w:color w:val="000000" w:themeColor="text1"/>
        </w:rPr>
        <w:t>Goodmorning</w:t>
      </w:r>
      <w:proofErr w:type="spellEnd"/>
    </w:p>
    <w:p w:rsidR="003E14B4" w:rsidRPr="00C02669" w:rsidRDefault="003E14B4" w:rsidP="003E14B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3E14B4" w:rsidRPr="00C02669" w:rsidRDefault="003E14B4" w:rsidP="003E14B4">
      <w:pPr>
        <w:numPr>
          <w:ilvl w:val="0"/>
          <w:numId w:val="2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3E14B4" w:rsidRPr="00C02669" w:rsidRDefault="003E14B4" w:rsidP="003E14B4">
      <w:pPr>
        <w:numPr>
          <w:ilvl w:val="0"/>
          <w:numId w:val="2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DEFINE Strings str1 = "Good ", str2 = "morning " to swap</w:t>
      </w:r>
    </w:p>
    <w:p w:rsidR="003E14B4" w:rsidRPr="00C02669" w:rsidRDefault="003E14B4" w:rsidP="003E14B4">
      <w:pPr>
        <w:numPr>
          <w:ilvl w:val="0"/>
          <w:numId w:val="2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PRINT "Strings before swapping " str1, str2</w:t>
      </w:r>
    </w:p>
    <w:p w:rsidR="003E14B4" w:rsidRPr="00C02669" w:rsidRDefault="003E14B4" w:rsidP="003E14B4">
      <w:pPr>
        <w:numPr>
          <w:ilvl w:val="0"/>
          <w:numId w:val="2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str1 =str1 + str2</w:t>
      </w:r>
    </w:p>
    <w:p w:rsidR="003E14B4" w:rsidRPr="00C02669" w:rsidRDefault="003E14B4" w:rsidP="003E14B4">
      <w:pPr>
        <w:numPr>
          <w:ilvl w:val="0"/>
          <w:numId w:val="2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EXTRACT str1 from indexes 0 to length (str1) - (str2) using substring function and store it in str2.</w:t>
      </w:r>
    </w:p>
    <w:p w:rsidR="003E14B4" w:rsidRPr="00C02669" w:rsidRDefault="003E14B4" w:rsidP="003E14B4">
      <w:pPr>
        <w:numPr>
          <w:ilvl w:val="0"/>
          <w:numId w:val="2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xml:space="preserve"> EXTRACT str1 from index </w:t>
      </w:r>
      <w:proofErr w:type="gramStart"/>
      <w:r w:rsidRPr="00C02669">
        <w:rPr>
          <w:rFonts w:ascii="Tw Cen MT" w:hAnsi="Tw Cen MT" w:cs="Arial"/>
          <w:color w:val="000000" w:themeColor="text1"/>
          <w:sz w:val="24"/>
          <w:szCs w:val="24"/>
        </w:rPr>
        <w:t>length(</w:t>
      </w:r>
      <w:proofErr w:type="gramEnd"/>
      <w:r w:rsidRPr="00C02669">
        <w:rPr>
          <w:rFonts w:ascii="Tw Cen MT" w:hAnsi="Tw Cen MT" w:cs="Arial"/>
          <w:color w:val="000000" w:themeColor="text1"/>
          <w:sz w:val="24"/>
          <w:szCs w:val="24"/>
        </w:rPr>
        <w:t>str2) till end using substring function and store it in str1.</w:t>
      </w:r>
    </w:p>
    <w:p w:rsidR="003E14B4" w:rsidRPr="00C02669" w:rsidRDefault="003E14B4" w:rsidP="003E14B4">
      <w:pPr>
        <w:numPr>
          <w:ilvl w:val="0"/>
          <w:numId w:val="2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xml:space="preserve"> PRINT "Strings after </w:t>
      </w:r>
      <w:proofErr w:type="gramStart"/>
      <w:r w:rsidRPr="00C02669">
        <w:rPr>
          <w:rFonts w:ascii="Tw Cen MT" w:hAnsi="Tw Cen MT" w:cs="Arial"/>
          <w:color w:val="000000" w:themeColor="text1"/>
          <w:sz w:val="24"/>
          <w:szCs w:val="24"/>
        </w:rPr>
        <w:t>swapping "</w:t>
      </w:r>
      <w:proofErr w:type="gramEnd"/>
      <w:r w:rsidRPr="00C02669">
        <w:rPr>
          <w:rFonts w:ascii="Tw Cen MT" w:hAnsi="Tw Cen MT" w:cs="Arial"/>
          <w:color w:val="000000" w:themeColor="text1"/>
          <w:sz w:val="24"/>
          <w:szCs w:val="24"/>
        </w:rPr>
        <w:t xml:space="preserve"> str1, str2.</w:t>
      </w:r>
    </w:p>
    <w:p w:rsidR="003E14B4" w:rsidRPr="00C02669" w:rsidRDefault="003E14B4" w:rsidP="003E14B4">
      <w:pPr>
        <w:numPr>
          <w:ilvl w:val="0"/>
          <w:numId w:val="2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END</w:t>
      </w:r>
    </w:p>
    <w:p w:rsidR="003E14B4" w:rsidRPr="00C02669" w:rsidRDefault="003E14B4" w:rsidP="003E14B4">
      <w:pPr>
        <w:spacing w:after="0" w:line="240" w:lineRule="auto"/>
        <w:jc w:val="both"/>
        <w:rPr>
          <w:rFonts w:ascii="Tw Cen MT" w:hAnsi="Tw Cen MT" w:cs="Arial"/>
          <w:color w:val="000000" w:themeColor="text1"/>
          <w:sz w:val="24"/>
          <w:szCs w:val="24"/>
        </w:rPr>
      </w:pPr>
    </w:p>
    <w:p w:rsidR="003E14B4" w:rsidRPr="00C02669" w:rsidRDefault="003E14B4" w:rsidP="003E14B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Program:</w:t>
      </w:r>
    </w:p>
    <w:p w:rsidR="003E14B4" w:rsidRDefault="003E14B4" w:rsidP="003E14B4">
      <w:pPr>
        <w:pStyle w:val="NormalWeb"/>
        <w:spacing w:after="0" w:afterAutospacing="0"/>
        <w:jc w:val="both"/>
        <w:rPr>
          <w:rStyle w:val="Strong"/>
          <w:rFonts w:ascii="Tw Cen MT" w:eastAsiaTheme="majorEastAsia" w:hAnsi="Tw Cen MT" w:cs="Arial"/>
          <w:color w:val="000000" w:themeColor="text1"/>
        </w:rPr>
      </w:pPr>
      <w:r>
        <w:rPr>
          <w:rFonts w:ascii="Tw Cen MT" w:eastAsiaTheme="majorEastAsia" w:hAnsi="Tw Cen MT" w:cs="Arial"/>
          <w:noProof/>
          <w:color w:val="000000" w:themeColor="text1"/>
        </w:rPr>
        <w:drawing>
          <wp:inline distT="0" distB="0" distL="0" distR="0">
            <wp:extent cx="4493644" cy="2053988"/>
            <wp:effectExtent l="19050" t="0" r="2156" b="0"/>
            <wp:docPr id="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cstate="print"/>
                    <a:srcRect/>
                    <a:stretch>
                      <a:fillRect/>
                    </a:stretch>
                  </pic:blipFill>
                  <pic:spPr bwMode="auto">
                    <a:xfrm>
                      <a:off x="0" y="0"/>
                      <a:ext cx="4495817" cy="2054981"/>
                    </a:xfrm>
                    <a:prstGeom prst="rect">
                      <a:avLst/>
                    </a:prstGeom>
                    <a:noFill/>
                    <a:ln w="9525">
                      <a:noFill/>
                      <a:miter lim="800000"/>
                      <a:headEnd/>
                      <a:tailEnd/>
                    </a:ln>
                  </pic:spPr>
                </pic:pic>
              </a:graphicData>
            </a:graphic>
          </wp:inline>
        </w:drawing>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Strings before swapping: Good morning</w:t>
      </w:r>
    </w:p>
    <w:p w:rsidR="003E14B4"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Strings after swapping: morning Good</w:t>
      </w:r>
    </w:p>
    <w:p w:rsidR="003E14B4" w:rsidRDefault="003E14B4" w:rsidP="003E14B4">
      <w:pPr>
        <w:pStyle w:val="HTMLPreformatted"/>
        <w:jc w:val="both"/>
        <w:rPr>
          <w:rFonts w:ascii="Tw Cen MT" w:hAnsi="Tw Cen MT" w:cs="Arial"/>
          <w:color w:val="000000" w:themeColor="text1"/>
          <w:sz w:val="24"/>
          <w:szCs w:val="24"/>
        </w:rPr>
      </w:pPr>
    </w:p>
    <w:p w:rsidR="003E14B4" w:rsidRDefault="003E14B4" w:rsidP="003E14B4">
      <w:pPr>
        <w:spacing w:after="0"/>
        <w:ind w:right="-432"/>
        <w:jc w:val="both"/>
        <w:rPr>
          <w:rFonts w:ascii="Tw Cen MT" w:hAnsi="Tw Cen MT" w:cs="Arial"/>
          <w:color w:val="000000" w:themeColor="text1"/>
          <w:sz w:val="24"/>
          <w:szCs w:val="24"/>
        </w:rPr>
      </w:pPr>
    </w:p>
    <w:p w:rsidR="003E14B4" w:rsidRPr="00084F36" w:rsidRDefault="003E14B4" w:rsidP="003E14B4">
      <w:pPr>
        <w:pStyle w:val="Heading2"/>
        <w:spacing w:line="312" w:lineRule="atLeast"/>
        <w:jc w:val="both"/>
        <w:rPr>
          <w:rFonts w:ascii="Tw Cen MT" w:hAnsi="Tw Cen MT" w:cs="Arial"/>
          <w:bCs w:val="0"/>
          <w:color w:val="000000" w:themeColor="text1"/>
          <w:sz w:val="24"/>
          <w:szCs w:val="24"/>
        </w:rPr>
      </w:pPr>
      <w:r w:rsidRPr="00084F36">
        <w:rPr>
          <w:rFonts w:ascii="Tw Cen MT" w:hAnsi="Tw Cen MT" w:cs="Arial"/>
          <w:bCs w:val="0"/>
          <w:color w:val="000000" w:themeColor="text1"/>
          <w:sz w:val="24"/>
          <w:szCs w:val="24"/>
        </w:rPr>
        <w:t>Java Program to replace lower-case characters with upper-case and vice-versa</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Here, our task is to replace all the lower-case characters in the string to upper-case and upper-case characters to lower-case.</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For this purpose, we need to traverse the string and check for each character. If the character is a lower-case character, make it upper-case by using the language-specific built-in method or add 32 to the lower-case character in C to change the ASCII value of the character.</w:t>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For programming, follow the algorithm given below:</w:t>
      </w:r>
    </w:p>
    <w:p w:rsidR="003E14B4" w:rsidRPr="00C02669" w:rsidRDefault="003E14B4" w:rsidP="003E14B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3E14B4" w:rsidRPr="00C02669" w:rsidRDefault="003E14B4" w:rsidP="003E14B4">
      <w:pPr>
        <w:numPr>
          <w:ilvl w:val="0"/>
          <w:numId w:val="2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3E14B4" w:rsidRPr="00C02669" w:rsidRDefault="003E14B4" w:rsidP="003E14B4">
      <w:pPr>
        <w:numPr>
          <w:ilvl w:val="0"/>
          <w:numId w:val="2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xml:space="preserve"> DEFINE string </w:t>
      </w:r>
      <w:proofErr w:type="spellStart"/>
      <w:proofErr w:type="gramStart"/>
      <w:r w:rsidRPr="00C02669">
        <w:rPr>
          <w:rFonts w:ascii="Tw Cen MT" w:hAnsi="Tw Cen MT" w:cs="Arial"/>
          <w:color w:val="000000" w:themeColor="text1"/>
          <w:sz w:val="24"/>
          <w:szCs w:val="24"/>
        </w:rPr>
        <w:t>str</w:t>
      </w:r>
      <w:proofErr w:type="spellEnd"/>
      <w:proofErr w:type="gramEnd"/>
      <w:r w:rsidRPr="00C02669">
        <w:rPr>
          <w:rFonts w:ascii="Tw Cen MT" w:hAnsi="Tw Cen MT" w:cs="Arial"/>
          <w:color w:val="000000" w:themeColor="text1"/>
          <w:sz w:val="24"/>
          <w:szCs w:val="24"/>
        </w:rPr>
        <w:t xml:space="preserve"> = "Great Power".</w:t>
      </w:r>
    </w:p>
    <w:p w:rsidR="003E14B4" w:rsidRPr="00C02669" w:rsidRDefault="003E14B4" w:rsidP="003E14B4">
      <w:pPr>
        <w:numPr>
          <w:ilvl w:val="0"/>
          <w:numId w:val="2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xml:space="preserve"> DEFINE </w:t>
      </w:r>
      <w:proofErr w:type="spellStart"/>
      <w:r w:rsidRPr="00C02669">
        <w:rPr>
          <w:rFonts w:ascii="Tw Cen MT" w:hAnsi="Tw Cen MT" w:cs="Arial"/>
          <w:color w:val="000000" w:themeColor="text1"/>
          <w:sz w:val="24"/>
          <w:szCs w:val="24"/>
        </w:rPr>
        <w:t>newstr</w:t>
      </w:r>
      <w:proofErr w:type="spellEnd"/>
      <w:r w:rsidRPr="00C02669">
        <w:rPr>
          <w:rFonts w:ascii="Tw Cen MT" w:hAnsi="Tw Cen MT" w:cs="Arial"/>
          <w:color w:val="000000" w:themeColor="text1"/>
          <w:sz w:val="24"/>
          <w:szCs w:val="24"/>
        </w:rPr>
        <w:t xml:space="preserve"> as </w:t>
      </w:r>
      <w:proofErr w:type="spellStart"/>
      <w:r w:rsidRPr="00C02669">
        <w:rPr>
          <w:rFonts w:ascii="Tw Cen MT" w:hAnsi="Tw Cen MT" w:cs="Arial"/>
          <w:color w:val="000000" w:themeColor="text1"/>
          <w:sz w:val="24"/>
          <w:szCs w:val="24"/>
        </w:rPr>
        <w:t>StringBuffer</w:t>
      </w:r>
      <w:proofErr w:type="spellEnd"/>
      <w:r w:rsidRPr="00C02669">
        <w:rPr>
          <w:rFonts w:ascii="Tw Cen MT" w:hAnsi="Tw Cen MT" w:cs="Arial"/>
          <w:color w:val="000000" w:themeColor="text1"/>
          <w:sz w:val="24"/>
          <w:szCs w:val="24"/>
        </w:rPr>
        <w:t xml:space="preserve"> </w:t>
      </w:r>
      <w:proofErr w:type="gramStart"/>
      <w:r w:rsidRPr="00C02669">
        <w:rPr>
          <w:rFonts w:ascii="Tw Cen MT" w:hAnsi="Tw Cen MT" w:cs="Arial"/>
          <w:color w:val="000000" w:themeColor="text1"/>
          <w:sz w:val="24"/>
          <w:szCs w:val="24"/>
        </w:rPr>
        <w:t>object .</w:t>
      </w:r>
      <w:proofErr w:type="gramEnd"/>
    </w:p>
    <w:p w:rsidR="003E14B4" w:rsidRPr="00C02669" w:rsidRDefault="003E14B4" w:rsidP="003E14B4">
      <w:pPr>
        <w:numPr>
          <w:ilvl w:val="0"/>
          <w:numId w:val="2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=0. REPEAT STEP 5 to STEP 6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w:t>
      </w:r>
      <w:proofErr w:type="spellStart"/>
      <w:proofErr w:type="gramStart"/>
      <w:r w:rsidRPr="00C02669">
        <w:rPr>
          <w:rFonts w:ascii="Tw Cen MT" w:hAnsi="Tw Cen MT" w:cs="Arial"/>
          <w:color w:val="000000" w:themeColor="text1"/>
          <w:sz w:val="24"/>
          <w:szCs w:val="24"/>
        </w:rPr>
        <w:t>str.length</w:t>
      </w:r>
      <w:proofErr w:type="spellEnd"/>
      <w:r w:rsidRPr="00C02669">
        <w:rPr>
          <w:rFonts w:ascii="Tw Cen MT" w:hAnsi="Tw Cen MT" w:cs="Arial"/>
          <w:color w:val="000000" w:themeColor="text1"/>
          <w:sz w:val="24"/>
          <w:szCs w:val="24"/>
        </w:rPr>
        <w:t>(</w:t>
      </w:r>
      <w:proofErr w:type="gramEnd"/>
      <w:r w:rsidRPr="00C02669">
        <w:rPr>
          <w:rFonts w:ascii="Tw Cen MT" w:hAnsi="Tw Cen MT" w:cs="Arial"/>
          <w:color w:val="000000" w:themeColor="text1"/>
          <w:sz w:val="24"/>
          <w:szCs w:val="24"/>
        </w:rPr>
        <w:t>).</w:t>
      </w:r>
    </w:p>
    <w:p w:rsidR="003E14B4" w:rsidRPr="00C02669" w:rsidRDefault="003E14B4" w:rsidP="003E14B4">
      <w:pPr>
        <w:numPr>
          <w:ilvl w:val="0"/>
          <w:numId w:val="2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IF lower-case character encountered then CONVERT them in upper-case using built-in function</w:t>
      </w:r>
      <w:r w:rsidRPr="00C02669">
        <w:rPr>
          <w:rFonts w:ascii="Tw Cen MT" w:hAnsi="Tw Cen MT" w:cs="Arial"/>
          <w:color w:val="000000" w:themeColor="text1"/>
          <w:sz w:val="24"/>
          <w:szCs w:val="24"/>
        </w:rPr>
        <w:br/>
        <w:t>else</w:t>
      </w:r>
      <w:r w:rsidRPr="00C02669">
        <w:rPr>
          <w:rFonts w:ascii="Tw Cen MT" w:hAnsi="Tw Cen MT" w:cs="Arial"/>
          <w:color w:val="000000" w:themeColor="text1"/>
          <w:sz w:val="24"/>
          <w:szCs w:val="24"/>
        </w:rPr>
        <w:br/>
        <w:t>IF upper-case character encountered then CONVERT them in lower-case characters using built-in function.</w:t>
      </w:r>
    </w:p>
    <w:p w:rsidR="003E14B4" w:rsidRPr="00C02669" w:rsidRDefault="003E14B4" w:rsidP="003E14B4">
      <w:pPr>
        <w:numPr>
          <w:ilvl w:val="0"/>
          <w:numId w:val="2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3E14B4" w:rsidRPr="00C02669" w:rsidRDefault="003E14B4" w:rsidP="003E14B4">
      <w:pPr>
        <w:numPr>
          <w:ilvl w:val="0"/>
          <w:numId w:val="2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xml:space="preserve"> PRINT </w:t>
      </w:r>
      <w:proofErr w:type="spellStart"/>
      <w:r w:rsidRPr="00C02669">
        <w:rPr>
          <w:rFonts w:ascii="Tw Cen MT" w:hAnsi="Tw Cen MT" w:cs="Arial"/>
          <w:color w:val="000000" w:themeColor="text1"/>
          <w:sz w:val="24"/>
          <w:szCs w:val="24"/>
        </w:rPr>
        <w:t>newstr</w:t>
      </w:r>
      <w:proofErr w:type="spellEnd"/>
      <w:r w:rsidRPr="00C02669">
        <w:rPr>
          <w:rFonts w:ascii="Tw Cen MT" w:hAnsi="Tw Cen MT" w:cs="Arial"/>
          <w:color w:val="000000" w:themeColor="text1"/>
          <w:sz w:val="24"/>
          <w:szCs w:val="24"/>
        </w:rPr>
        <w:t>.</w:t>
      </w:r>
    </w:p>
    <w:p w:rsidR="003E14B4" w:rsidRPr="00C02669" w:rsidRDefault="003E14B4" w:rsidP="003E14B4">
      <w:pPr>
        <w:numPr>
          <w:ilvl w:val="0"/>
          <w:numId w:val="2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END</w:t>
      </w:r>
    </w:p>
    <w:p w:rsidR="003E14B4" w:rsidRDefault="003E14B4" w:rsidP="003E14B4">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Program:</w:t>
      </w:r>
    </w:p>
    <w:p w:rsidR="003E14B4" w:rsidRPr="00357BA3" w:rsidRDefault="003E14B4" w:rsidP="003E14B4">
      <w:pPr>
        <w:spacing w:after="0"/>
      </w:pPr>
      <w:r>
        <w:rPr>
          <w:noProof/>
        </w:rPr>
        <w:drawing>
          <wp:inline distT="0" distB="0" distL="0" distR="0">
            <wp:extent cx="3952181" cy="2988859"/>
            <wp:effectExtent l="19050" t="0" r="0" b="0"/>
            <wp:docPr id="25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cstate="print"/>
                    <a:srcRect/>
                    <a:stretch>
                      <a:fillRect/>
                    </a:stretch>
                  </pic:blipFill>
                  <pic:spPr bwMode="auto">
                    <a:xfrm>
                      <a:off x="0" y="0"/>
                      <a:ext cx="3952094" cy="2988793"/>
                    </a:xfrm>
                    <a:prstGeom prst="rect">
                      <a:avLst/>
                    </a:prstGeom>
                    <a:noFill/>
                    <a:ln w="9525">
                      <a:noFill/>
                      <a:miter lim="800000"/>
                      <a:headEnd/>
                      <a:tailEnd/>
                    </a:ln>
                  </pic:spPr>
                </pic:pic>
              </a:graphicData>
            </a:graphic>
          </wp:inline>
        </w:drawing>
      </w:r>
    </w:p>
    <w:p w:rsidR="003E14B4" w:rsidRPr="00C02669" w:rsidRDefault="003E14B4" w:rsidP="003E14B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3E14B4" w:rsidRPr="00C02669" w:rsidRDefault="003E14B4" w:rsidP="003E14B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String after case conversion: </w:t>
      </w:r>
      <w:proofErr w:type="spellStart"/>
      <w:r w:rsidRPr="00C02669">
        <w:rPr>
          <w:rFonts w:ascii="Tw Cen MT" w:hAnsi="Tw Cen MT" w:cs="Arial"/>
          <w:color w:val="000000" w:themeColor="text1"/>
          <w:sz w:val="24"/>
          <w:szCs w:val="24"/>
        </w:rPr>
        <w:t>gREAT</w:t>
      </w:r>
      <w:proofErr w:type="spell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pOWER</w:t>
      </w:r>
      <w:proofErr w:type="spellEnd"/>
    </w:p>
    <w:p w:rsidR="003E14B4" w:rsidRPr="00C02669" w:rsidRDefault="003E14B4" w:rsidP="003E14B4">
      <w:pPr>
        <w:spacing w:after="0"/>
        <w:ind w:right="-432"/>
        <w:jc w:val="both"/>
        <w:rPr>
          <w:rFonts w:ascii="Tw Cen MT" w:hAnsi="Tw Cen MT" w:cs="Arial"/>
          <w:color w:val="000000" w:themeColor="text1"/>
          <w:sz w:val="24"/>
          <w:szCs w:val="24"/>
        </w:rPr>
      </w:pPr>
    </w:p>
    <w:p w:rsidR="003E14B4" w:rsidRDefault="003E14B4" w:rsidP="003E14B4">
      <w:pPr>
        <w:spacing w:after="0"/>
        <w:ind w:right="-432"/>
        <w:jc w:val="both"/>
        <w:rPr>
          <w:rFonts w:ascii="Tw Cen MT" w:hAnsi="Tw Cen MT" w:cs="Arial"/>
          <w:color w:val="000000" w:themeColor="text1"/>
          <w:sz w:val="24"/>
          <w:szCs w:val="24"/>
        </w:rPr>
      </w:pPr>
    </w:p>
    <w:p w:rsidR="00F763A7" w:rsidRPr="00C02669" w:rsidRDefault="00F763A7" w:rsidP="00F763A7">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Average Marks</w:t>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How to calculate the average of marks in math?</w:t>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A: That’s quite simple, for example, consider you have just completed your </w:t>
      </w:r>
      <w:proofErr w:type="spellStart"/>
      <w:proofErr w:type="gramStart"/>
      <w:r w:rsidRPr="00C02669">
        <w:rPr>
          <w:rFonts w:ascii="Tw Cen MT" w:hAnsi="Tw Cen MT" w:cs="Arial"/>
          <w:color w:val="000000" w:themeColor="text1"/>
        </w:rPr>
        <w:t>sem</w:t>
      </w:r>
      <w:proofErr w:type="spellEnd"/>
      <w:proofErr w:type="gramEnd"/>
      <w:r w:rsidRPr="00C02669">
        <w:rPr>
          <w:rFonts w:ascii="Tw Cen MT" w:hAnsi="Tw Cen MT" w:cs="Arial"/>
          <w:color w:val="000000" w:themeColor="text1"/>
        </w:rPr>
        <w:t xml:space="preserve"> exams, and the result announced as:</w:t>
      </w:r>
    </w:p>
    <w:p w:rsidR="00F763A7" w:rsidRPr="00C02669" w:rsidRDefault="00F763A7" w:rsidP="00F763A7">
      <w:pPr>
        <w:numPr>
          <w:ilvl w:val="0"/>
          <w:numId w:val="30"/>
        </w:numPr>
        <w:spacing w:after="0" w:line="240" w:lineRule="auto"/>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rPr>
        <w:t>Maths</w:t>
      </w:r>
      <w:proofErr w:type="spellEnd"/>
      <w:r w:rsidRPr="00C02669">
        <w:rPr>
          <w:rFonts w:ascii="Tw Cen MT" w:hAnsi="Tw Cen MT" w:cs="Arial"/>
          <w:color w:val="000000" w:themeColor="text1"/>
          <w:sz w:val="24"/>
          <w:szCs w:val="24"/>
        </w:rPr>
        <w:t xml:space="preserve">                       –  75</w:t>
      </w:r>
    </w:p>
    <w:p w:rsidR="00F763A7" w:rsidRPr="00C02669" w:rsidRDefault="00F763A7" w:rsidP="00F763A7">
      <w:pPr>
        <w:numPr>
          <w:ilvl w:val="0"/>
          <w:numId w:val="30"/>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Science                      –  55</w:t>
      </w:r>
    </w:p>
    <w:p w:rsidR="00F763A7" w:rsidRPr="00C02669" w:rsidRDefault="00F763A7" w:rsidP="00F763A7">
      <w:pPr>
        <w:numPr>
          <w:ilvl w:val="0"/>
          <w:numId w:val="30"/>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Operating Systems  –  80</w:t>
      </w:r>
    </w:p>
    <w:p w:rsidR="00F763A7" w:rsidRPr="00C02669" w:rsidRDefault="00F763A7" w:rsidP="00F763A7">
      <w:pPr>
        <w:numPr>
          <w:ilvl w:val="0"/>
          <w:numId w:val="30"/>
        </w:numPr>
        <w:spacing w:after="0" w:line="240" w:lineRule="auto"/>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rPr>
        <w:t>Dataware</w:t>
      </w:r>
      <w:proofErr w:type="spellEnd"/>
      <w:r w:rsidRPr="00C02669">
        <w:rPr>
          <w:rFonts w:ascii="Tw Cen MT" w:hAnsi="Tw Cen MT" w:cs="Arial"/>
          <w:color w:val="000000" w:themeColor="text1"/>
          <w:sz w:val="24"/>
          <w:szCs w:val="24"/>
        </w:rPr>
        <w:t xml:space="preserve"> house       –  75</w:t>
      </w:r>
    </w:p>
    <w:p w:rsidR="00F763A7" w:rsidRPr="00C02669" w:rsidRDefault="00F763A7" w:rsidP="00F763A7">
      <w:pPr>
        <w:spacing w:after="0"/>
        <w:jc w:val="both"/>
        <w:rPr>
          <w:rFonts w:ascii="Tw Cen MT" w:hAnsi="Tw Cen MT" w:cs="Arial"/>
          <w:color w:val="000000" w:themeColor="text1"/>
          <w:sz w:val="24"/>
          <w:szCs w:val="24"/>
        </w:rPr>
      </w:pPr>
    </w:p>
    <w:p w:rsidR="00F763A7" w:rsidRPr="00C02669" w:rsidRDefault="00F763A7" w:rsidP="00F763A7">
      <w:pPr>
        <w:numPr>
          <w:ilvl w:val="0"/>
          <w:numId w:val="30"/>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Now, sum up all      –      </w:t>
      </w:r>
      <w:r w:rsidRPr="00C02669">
        <w:rPr>
          <w:rStyle w:val="Strong"/>
          <w:rFonts w:ascii="Tw Cen MT" w:hAnsi="Tw Cen MT" w:cs="Arial"/>
          <w:color w:val="000000" w:themeColor="text1"/>
          <w:sz w:val="24"/>
          <w:szCs w:val="24"/>
          <w:bdr w:val="none" w:sz="0" w:space="0" w:color="auto" w:frame="1"/>
        </w:rPr>
        <w:t>285/4 = 71.25 ( Your average marks )</w:t>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So, your average of entire subjects </w:t>
      </w:r>
      <w:proofErr w:type="gramStart"/>
      <w:r w:rsidRPr="00C02669">
        <w:rPr>
          <w:rStyle w:val="Strong"/>
          <w:rFonts w:ascii="Tw Cen MT" w:eastAsiaTheme="majorEastAsia" w:hAnsi="Tw Cen MT" w:cs="Arial"/>
          <w:color w:val="000000" w:themeColor="text1"/>
          <w:bdr w:val="none" w:sz="0" w:space="0" w:color="auto" w:frame="1"/>
        </w:rPr>
        <w:t>are  =</w:t>
      </w:r>
      <w:proofErr w:type="gramEnd"/>
      <w:r w:rsidRPr="00C02669">
        <w:rPr>
          <w:rStyle w:val="Strong"/>
          <w:rFonts w:ascii="Tw Cen MT" w:eastAsiaTheme="majorEastAsia" w:hAnsi="Tw Cen MT" w:cs="Arial"/>
          <w:color w:val="000000" w:themeColor="text1"/>
          <w:bdr w:val="none" w:sz="0" w:space="0" w:color="auto" w:frame="1"/>
        </w:rPr>
        <w:t xml:space="preserve"> 71.25 ( Formula stated below)</w:t>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inline distT="0" distB="0" distL="0" distR="0">
            <wp:extent cx="1768047" cy="439838"/>
            <wp:effectExtent l="19050" t="0" r="3603" b="0"/>
            <wp:docPr id="54" name="Picture 54" descr="java program for average of 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ava program for average of marks"/>
                    <pic:cNvPicPr>
                      <a:picLocks noChangeAspect="1" noChangeArrowheads="1"/>
                    </pic:cNvPicPr>
                  </pic:nvPicPr>
                  <pic:blipFill>
                    <a:blip r:embed="rId92" cstate="print"/>
                    <a:srcRect/>
                    <a:stretch>
                      <a:fillRect/>
                    </a:stretch>
                  </pic:blipFill>
                  <pic:spPr bwMode="auto">
                    <a:xfrm>
                      <a:off x="0" y="0"/>
                      <a:ext cx="1767635" cy="439736"/>
                    </a:xfrm>
                    <a:prstGeom prst="rect">
                      <a:avLst/>
                    </a:prstGeom>
                    <a:noFill/>
                    <a:ln w="9525">
                      <a:noFill/>
                      <a:miter lim="800000"/>
                      <a:headEnd/>
                      <a:tailEnd/>
                    </a:ln>
                  </pic:spPr>
                </pic:pic>
              </a:graphicData>
            </a:graphic>
          </wp:inline>
        </w:drawing>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That’s a standard and the only way to calculate your average of marks. Now, check out the following programs.</w:t>
      </w:r>
    </w:p>
    <w:p w:rsidR="00F763A7" w:rsidRPr="00C02669" w:rsidRDefault="00F763A7" w:rsidP="00F763A7">
      <w:pPr>
        <w:pStyle w:val="Heading2"/>
        <w:spacing w:before="228"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Average Marks Java Program Five Simple Ways</w:t>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Example Code -1: </w:t>
      </w:r>
      <w:proofErr w:type="gramStart"/>
      <w:r w:rsidRPr="00C02669">
        <w:rPr>
          <w:rStyle w:val="Strong"/>
          <w:rFonts w:ascii="Tw Cen MT" w:eastAsiaTheme="majorEastAsia" w:hAnsi="Tw Cen MT" w:cs="Arial"/>
          <w:color w:val="000000" w:themeColor="text1"/>
          <w:bdr w:val="none" w:sz="0" w:space="0" w:color="auto" w:frame="1"/>
        </w:rPr>
        <w:t>( using</w:t>
      </w:r>
      <w:proofErr w:type="gramEnd"/>
      <w:r w:rsidRPr="00C02669">
        <w:rPr>
          <w:rStyle w:val="Strong"/>
          <w:rFonts w:ascii="Tw Cen MT" w:eastAsiaTheme="majorEastAsia" w:hAnsi="Tw Cen MT" w:cs="Arial"/>
          <w:color w:val="000000" w:themeColor="text1"/>
          <w:bdr w:val="none" w:sz="0" w:space="0" w:color="auto" w:frame="1"/>
        </w:rPr>
        <w:t xml:space="preserve"> standard values )</w:t>
      </w:r>
    </w:p>
    <w:p w:rsidR="00F763A7" w:rsidRDefault="00F763A7" w:rsidP="00F763A7">
      <w:pPr>
        <w:numPr>
          <w:ilvl w:val="0"/>
          <w:numId w:val="31"/>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Basic version with standard values. Here we took Int n=5; it’s all up to you. And also check output screen.</w:t>
      </w:r>
    </w:p>
    <w:p w:rsidR="00F763A7" w:rsidRPr="00C02669" w:rsidRDefault="00F763A7" w:rsidP="00F763A7">
      <w:pPr>
        <w:spacing w:after="0" w:line="240" w:lineRule="auto"/>
        <w:jc w:val="both"/>
        <w:rPr>
          <w:rFonts w:ascii="Tw Cen MT" w:hAnsi="Tw Cen MT" w:cs="Arial"/>
          <w:color w:val="000000" w:themeColor="text1"/>
          <w:sz w:val="24"/>
          <w:szCs w:val="24"/>
        </w:rPr>
      </w:pPr>
      <w:r>
        <w:rPr>
          <w:rFonts w:ascii="Tw Cen MT" w:hAnsi="Tw Cen MT" w:cs="Arial"/>
          <w:noProof/>
          <w:color w:val="000000" w:themeColor="text1"/>
          <w:sz w:val="24"/>
          <w:szCs w:val="24"/>
        </w:rPr>
        <w:lastRenderedPageBreak/>
        <w:drawing>
          <wp:inline distT="0" distB="0" distL="0" distR="0">
            <wp:extent cx="5713010" cy="2384431"/>
            <wp:effectExtent l="19050" t="0" r="19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3" cstate="print"/>
                    <a:srcRect/>
                    <a:stretch>
                      <a:fillRect/>
                    </a:stretch>
                  </pic:blipFill>
                  <pic:spPr bwMode="auto">
                    <a:xfrm>
                      <a:off x="0" y="0"/>
                      <a:ext cx="5719939" cy="2387323"/>
                    </a:xfrm>
                    <a:prstGeom prst="rect">
                      <a:avLst/>
                    </a:prstGeom>
                    <a:noFill/>
                    <a:ln w="9525">
                      <a:noFill/>
                      <a:miter lim="800000"/>
                      <a:headEnd/>
                      <a:tailEnd/>
                    </a:ln>
                  </pic:spPr>
                </pic:pic>
              </a:graphicData>
            </a:graphic>
          </wp:inline>
        </w:drawing>
      </w:r>
    </w:p>
    <w:p w:rsidR="00F763A7" w:rsidRPr="00C02669" w:rsidRDefault="00F763A7" w:rsidP="00F763A7">
      <w:pPr>
        <w:spacing w:after="0" w:line="240" w:lineRule="auto"/>
        <w:jc w:val="both"/>
        <w:rPr>
          <w:rFonts w:ascii="Tw Cen MT" w:hAnsi="Tw Cen MT" w:cs="Arial"/>
          <w:color w:val="000000" w:themeColor="text1"/>
          <w:sz w:val="24"/>
          <w:szCs w:val="24"/>
        </w:rPr>
      </w:pPr>
      <w:proofErr w:type="spellStart"/>
      <w:proofErr w:type="gramStart"/>
      <w:r w:rsidRPr="00C02669">
        <w:rPr>
          <w:rStyle w:val="Strong"/>
          <w:rFonts w:ascii="Tw Cen MT" w:hAnsi="Tw Cen MT" w:cs="Arial"/>
          <w:color w:val="000000" w:themeColor="text1"/>
          <w:sz w:val="24"/>
          <w:szCs w:val="24"/>
          <w:bdr w:val="none" w:sz="0" w:space="0" w:color="auto" w:frame="1"/>
        </w:rPr>
        <w:t>OutPut</w:t>
      </w:r>
      <w:proofErr w:type="spellEnd"/>
      <w:r w:rsidRPr="00C02669">
        <w:rPr>
          <w:rStyle w:val="Strong"/>
          <w:rFonts w:ascii="Tw Cen MT" w:hAnsi="Tw Cen MT" w:cs="Arial"/>
          <w:color w:val="000000" w:themeColor="text1"/>
          <w:sz w:val="24"/>
          <w:szCs w:val="24"/>
          <w:bdr w:val="none" w:sz="0" w:space="0" w:color="auto" w:frame="1"/>
        </w:rPr>
        <w:t xml:space="preserve"> :</w:t>
      </w:r>
      <w:proofErr w:type="gramEnd"/>
    </w:p>
    <w:tbl>
      <w:tblPr>
        <w:tblW w:w="0" w:type="auto"/>
        <w:tblCellSpacing w:w="15" w:type="dxa"/>
        <w:tblCellMar>
          <w:top w:w="15" w:type="dxa"/>
          <w:left w:w="15" w:type="dxa"/>
          <w:bottom w:w="15" w:type="dxa"/>
          <w:right w:w="15" w:type="dxa"/>
        </w:tblCellMar>
        <w:tblLook w:val="04A0"/>
      </w:tblPr>
      <w:tblGrid>
        <w:gridCol w:w="208"/>
        <w:gridCol w:w="5513"/>
      </w:tblGrid>
      <w:tr w:rsidR="00F763A7" w:rsidRPr="00C02669" w:rsidTr="000A52DC">
        <w:trPr>
          <w:tblCellSpacing w:w="15" w:type="dxa"/>
        </w:trPr>
        <w:tc>
          <w:tcPr>
            <w:tcW w:w="0" w:type="auto"/>
            <w:tcBorders>
              <w:top w:val="nil"/>
              <w:left w:val="nil"/>
              <w:bottom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tc>
        <w:tc>
          <w:tcPr>
            <w:tcW w:w="5468" w:type="dxa"/>
            <w:tcBorders>
              <w:top w:val="nil"/>
              <w:left w:val="nil"/>
              <w:bottom w:val="nil"/>
              <w:right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of</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30</w:t>
            </w:r>
          </w:p>
        </w:tc>
      </w:tr>
    </w:tbl>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w:t>
      </w:r>
    </w:p>
    <w:p w:rsidR="00F763A7" w:rsidRPr="00C02669" w:rsidRDefault="00F763A7" w:rsidP="00F763A7">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Java Program Calculate Average Marks Using Arrays</w:t>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w:t>
      </w:r>
    </w:p>
    <w:p w:rsidR="00F763A7" w:rsidRPr="007F1A3D" w:rsidRDefault="00F763A7" w:rsidP="00F763A7">
      <w:pPr>
        <w:numPr>
          <w:ilvl w:val="0"/>
          <w:numId w:val="32"/>
        </w:numPr>
        <w:spacing w:after="0" w:line="240" w:lineRule="auto"/>
        <w:ind w:left="0" w:firstLine="0"/>
        <w:jc w:val="both"/>
        <w:rPr>
          <w:rStyle w:val="Strong"/>
          <w:rFonts w:ascii="Tw Cen MT" w:hAnsi="Tw Cen MT" w:cs="Arial"/>
          <w:b w:val="0"/>
          <w:bCs w:val="0"/>
          <w:color w:val="000000" w:themeColor="text1"/>
          <w:sz w:val="24"/>
          <w:szCs w:val="24"/>
        </w:rPr>
      </w:pPr>
      <w:r w:rsidRPr="00C02669">
        <w:rPr>
          <w:rFonts w:ascii="Tw Cen MT" w:hAnsi="Tw Cen MT" w:cs="Arial"/>
          <w:color w:val="000000" w:themeColor="text1"/>
          <w:sz w:val="24"/>
          <w:szCs w:val="24"/>
        </w:rPr>
        <w:t>Java code for obtaining an </w:t>
      </w:r>
      <w:r w:rsidRPr="00C02669">
        <w:rPr>
          <w:rStyle w:val="Strong"/>
          <w:rFonts w:ascii="Tw Cen MT" w:hAnsi="Tw Cen MT" w:cs="Arial"/>
          <w:color w:val="000000" w:themeColor="text1"/>
          <w:sz w:val="24"/>
          <w:szCs w:val="24"/>
          <w:bdr w:val="none" w:sz="0" w:space="0" w:color="auto" w:frame="1"/>
        </w:rPr>
        <w:t>average of marks</w:t>
      </w:r>
      <w:r w:rsidRPr="00C02669">
        <w:rPr>
          <w:rFonts w:ascii="Tw Cen MT" w:hAnsi="Tw Cen MT" w:cs="Arial"/>
          <w:color w:val="000000" w:themeColor="text1"/>
          <w:sz w:val="24"/>
          <w:szCs w:val="24"/>
        </w:rPr>
        <w:t> taking inputs through Scanner class. Here it is: </w:t>
      </w:r>
      <w:r w:rsidRPr="00C02669">
        <w:rPr>
          <w:rStyle w:val="Strong"/>
          <w:rFonts w:ascii="Tw Cen MT" w:hAnsi="Tw Cen MT" w:cs="Arial"/>
          <w:color w:val="000000" w:themeColor="text1"/>
          <w:sz w:val="24"/>
          <w:szCs w:val="24"/>
          <w:bdr w:val="none" w:sz="0" w:space="0" w:color="auto" w:frame="1"/>
        </w:rPr>
        <w:t>#Inputs Through Scanner Class#</w:t>
      </w:r>
    </w:p>
    <w:p w:rsidR="00F763A7" w:rsidRPr="00C02669" w:rsidRDefault="00F763A7" w:rsidP="00F763A7">
      <w:pPr>
        <w:spacing w:after="0" w:line="240" w:lineRule="auto"/>
        <w:jc w:val="both"/>
        <w:rPr>
          <w:rFonts w:ascii="Tw Cen MT" w:hAnsi="Tw Cen MT" w:cs="Arial"/>
          <w:color w:val="000000" w:themeColor="text1"/>
          <w:sz w:val="24"/>
          <w:szCs w:val="24"/>
        </w:rPr>
      </w:pPr>
      <w:r>
        <w:rPr>
          <w:rFonts w:ascii="Tw Cen MT" w:hAnsi="Tw Cen MT" w:cs="Arial"/>
          <w:noProof/>
          <w:color w:val="000000" w:themeColor="text1"/>
          <w:sz w:val="24"/>
          <w:szCs w:val="24"/>
        </w:rPr>
        <w:drawing>
          <wp:inline distT="0" distB="0" distL="0" distR="0">
            <wp:extent cx="2794133" cy="3254992"/>
            <wp:effectExtent l="19050" t="0" r="6217"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4" cstate="print"/>
                    <a:srcRect/>
                    <a:stretch>
                      <a:fillRect/>
                    </a:stretch>
                  </pic:blipFill>
                  <pic:spPr bwMode="auto">
                    <a:xfrm>
                      <a:off x="0" y="0"/>
                      <a:ext cx="2794227" cy="3255101"/>
                    </a:xfrm>
                    <a:prstGeom prst="rect">
                      <a:avLst/>
                    </a:prstGeom>
                    <a:noFill/>
                    <a:ln w="9525">
                      <a:noFill/>
                      <a:miter lim="800000"/>
                      <a:headEnd/>
                      <a:tailEnd/>
                    </a:ln>
                  </pic:spPr>
                </pic:pic>
              </a:graphicData>
            </a:graphic>
          </wp:inline>
        </w:drawing>
      </w:r>
    </w:p>
    <w:p w:rsidR="00F763A7" w:rsidRPr="00C02669" w:rsidRDefault="00F763A7" w:rsidP="00F763A7">
      <w:pPr>
        <w:spacing w:after="0" w:line="240" w:lineRule="auto"/>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Output:</w:t>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For example purpose, we have executed the above program with </w:t>
      </w:r>
      <w:r w:rsidRPr="00C02669">
        <w:rPr>
          <w:rStyle w:val="Strong"/>
          <w:rFonts w:ascii="Tw Cen MT" w:eastAsiaTheme="majorEastAsia" w:hAnsi="Tw Cen MT" w:cs="Arial"/>
          <w:color w:val="000000" w:themeColor="text1"/>
          <w:bdr w:val="none" w:sz="0" w:space="0" w:color="auto" w:frame="1"/>
        </w:rPr>
        <w:t>three different outputs</w:t>
      </w:r>
      <w:r w:rsidRPr="00C02669">
        <w:rPr>
          <w:rFonts w:ascii="Tw Cen MT" w:hAnsi="Tw Cen MT" w:cs="Arial"/>
          <w:color w:val="000000" w:themeColor="text1"/>
        </w:rPr>
        <w:t> as given below. You need to enter the total number of subjects that you need to calculate or find and followed by marks. The console will display the output as follows:</w:t>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w:t>
      </w:r>
    </w:p>
    <w:tbl>
      <w:tblPr>
        <w:tblW w:w="0" w:type="auto"/>
        <w:tblCellSpacing w:w="15" w:type="dxa"/>
        <w:tblCellMar>
          <w:top w:w="15" w:type="dxa"/>
          <w:left w:w="15" w:type="dxa"/>
          <w:bottom w:w="15" w:type="dxa"/>
          <w:right w:w="15" w:type="dxa"/>
        </w:tblCellMar>
        <w:tblLook w:val="04A0"/>
      </w:tblPr>
      <w:tblGrid>
        <w:gridCol w:w="340"/>
        <w:gridCol w:w="5440"/>
      </w:tblGrid>
      <w:tr w:rsidR="00F763A7" w:rsidRPr="00C02669" w:rsidTr="000A52DC">
        <w:trPr>
          <w:tblCellSpacing w:w="15" w:type="dxa"/>
        </w:trPr>
        <w:tc>
          <w:tcPr>
            <w:tcW w:w="0" w:type="auto"/>
            <w:tcBorders>
              <w:top w:val="nil"/>
              <w:left w:val="nil"/>
              <w:bottom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6</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25</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26</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27</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28</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29</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34</w:t>
            </w:r>
          </w:p>
        </w:tc>
        <w:tc>
          <w:tcPr>
            <w:tcW w:w="5395" w:type="dxa"/>
            <w:tcBorders>
              <w:top w:val="nil"/>
              <w:left w:val="nil"/>
              <w:bottom w:val="nil"/>
              <w:right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lastRenderedPageBreak/>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90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marks 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75.0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75</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87</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79</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89</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77</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marks 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75</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87</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79</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89</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77</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60</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77.83333333333333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51</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marks 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51</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50.2</w:t>
            </w:r>
          </w:p>
        </w:tc>
      </w:tr>
    </w:tbl>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lastRenderedPageBreak/>
        <w:t> </w:t>
      </w:r>
    </w:p>
    <w:p w:rsidR="00F763A7" w:rsidRPr="00C02669" w:rsidRDefault="00F763A7" w:rsidP="00F763A7">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i w:val="0"/>
          <w:color w:val="000000" w:themeColor="text1"/>
          <w:sz w:val="24"/>
          <w:szCs w:val="24"/>
          <w:bdr w:val="none" w:sz="0" w:space="0" w:color="auto" w:frame="1"/>
        </w:rPr>
        <w:t>Average Marks Using Command Line Arguments</w:t>
      </w:r>
    </w:p>
    <w:p w:rsidR="00F763A7" w:rsidRPr="00C02669" w:rsidRDefault="00F763A7" w:rsidP="00F763A7">
      <w:pPr>
        <w:numPr>
          <w:ilvl w:val="0"/>
          <w:numId w:val="33"/>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Here we are using </w:t>
      </w:r>
      <w:r w:rsidRPr="00C02669">
        <w:rPr>
          <w:rStyle w:val="Strong"/>
          <w:rFonts w:ascii="Tw Cen MT" w:hAnsi="Tw Cen MT" w:cs="Arial"/>
          <w:color w:val="000000" w:themeColor="text1"/>
          <w:sz w:val="24"/>
          <w:szCs w:val="24"/>
          <w:bdr w:val="none" w:sz="0" w:space="0" w:color="auto" w:frame="1"/>
        </w:rPr>
        <w:t>command line arguments</w:t>
      </w:r>
      <w:r w:rsidRPr="00C02669">
        <w:rPr>
          <w:rFonts w:ascii="Tw Cen MT" w:hAnsi="Tw Cen MT" w:cs="Arial"/>
          <w:color w:val="000000" w:themeColor="text1"/>
          <w:sz w:val="24"/>
          <w:szCs w:val="24"/>
        </w:rPr>
        <w:t> if you have no idea about</w:t>
      </w:r>
      <w:r w:rsidRPr="00C02669">
        <w:rPr>
          <w:rFonts w:ascii="Tw Cen MT" w:hAnsi="Tw Cen MT" w:cs="Arial"/>
          <w:color w:val="000000" w:themeColor="text1"/>
          <w:sz w:val="24"/>
          <w:szCs w:val="24"/>
          <w:bdr w:val="none" w:sz="0" w:space="0" w:color="auto" w:frame="1"/>
        </w:rPr>
        <w:t> </w:t>
      </w:r>
      <w:hyperlink r:id="rId95" w:tgtFrame="_blank" w:history="1">
        <w:r w:rsidRPr="00C02669">
          <w:rPr>
            <w:rStyle w:val="Strong"/>
            <w:rFonts w:ascii="Tw Cen MT" w:hAnsi="Tw Cen MT" w:cs="Arial"/>
            <w:color w:val="000000" w:themeColor="text1"/>
            <w:sz w:val="24"/>
            <w:szCs w:val="24"/>
            <w:bdr w:val="none" w:sz="0" w:space="0" w:color="auto" w:frame="1"/>
          </w:rPr>
          <w:t>command line arguments in java</w:t>
        </w:r>
      </w:hyperlink>
      <w:r w:rsidRPr="00C02669">
        <w:rPr>
          <w:rFonts w:ascii="Tw Cen MT" w:hAnsi="Tw Cen MT" w:cs="Arial"/>
          <w:color w:val="000000" w:themeColor="text1"/>
          <w:sz w:val="24"/>
          <w:szCs w:val="24"/>
        </w:rPr>
        <w:t> then check out that link. As like above, the inputs are taken through scanner class, whereas here inputs are taking through command line arguments.</w:t>
      </w:r>
    </w:p>
    <w:p w:rsidR="00F763A7" w:rsidRDefault="00F763A7" w:rsidP="00F763A7">
      <w:pPr>
        <w:spacing w:after="0" w:line="240" w:lineRule="auto"/>
        <w:jc w:val="both"/>
        <w:rPr>
          <w:rStyle w:val="Strong"/>
          <w:rFonts w:ascii="Tw Cen MT" w:hAnsi="Tw Cen MT" w:cs="Arial"/>
          <w:color w:val="000000" w:themeColor="text1"/>
          <w:sz w:val="24"/>
          <w:szCs w:val="24"/>
          <w:bdr w:val="none" w:sz="0" w:space="0" w:color="auto" w:frame="1"/>
        </w:rPr>
      </w:pPr>
      <w:r>
        <w:rPr>
          <w:rFonts w:ascii="Tw Cen MT" w:hAnsi="Tw Cen MT" w:cs="Arial"/>
          <w:noProof/>
          <w:color w:val="000000" w:themeColor="text1"/>
          <w:sz w:val="24"/>
          <w:szCs w:val="24"/>
          <w:bdr w:val="none" w:sz="0" w:space="0" w:color="auto" w:frame="1"/>
        </w:rPr>
        <w:lastRenderedPageBreak/>
        <w:drawing>
          <wp:inline distT="0" distB="0" distL="0" distR="0">
            <wp:extent cx="2676806" cy="2361062"/>
            <wp:effectExtent l="19050" t="0" r="9244"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6" cstate="print"/>
                    <a:srcRect/>
                    <a:stretch>
                      <a:fillRect/>
                    </a:stretch>
                  </pic:blipFill>
                  <pic:spPr bwMode="auto">
                    <a:xfrm>
                      <a:off x="0" y="0"/>
                      <a:ext cx="2676866" cy="2361114"/>
                    </a:xfrm>
                    <a:prstGeom prst="rect">
                      <a:avLst/>
                    </a:prstGeom>
                    <a:noFill/>
                    <a:ln w="9525">
                      <a:noFill/>
                      <a:miter lim="800000"/>
                      <a:headEnd/>
                      <a:tailEnd/>
                    </a:ln>
                  </pic:spPr>
                </pic:pic>
              </a:graphicData>
            </a:graphic>
          </wp:inline>
        </w:drawing>
      </w:r>
    </w:p>
    <w:p w:rsidR="00F763A7" w:rsidRPr="00C02669" w:rsidRDefault="00F763A7" w:rsidP="00F763A7">
      <w:pPr>
        <w:spacing w:after="0" w:line="240" w:lineRule="auto"/>
        <w:jc w:val="both"/>
        <w:rPr>
          <w:rFonts w:ascii="Tw Cen MT" w:hAnsi="Tw Cen MT" w:cs="Arial"/>
          <w:color w:val="000000" w:themeColor="text1"/>
          <w:sz w:val="24"/>
          <w:szCs w:val="24"/>
        </w:rPr>
      </w:pPr>
      <w:proofErr w:type="gramStart"/>
      <w:r w:rsidRPr="00C02669">
        <w:rPr>
          <w:rStyle w:val="Strong"/>
          <w:rFonts w:ascii="Tw Cen MT" w:hAnsi="Tw Cen MT" w:cs="Arial"/>
          <w:color w:val="000000" w:themeColor="text1"/>
          <w:sz w:val="24"/>
          <w:szCs w:val="24"/>
          <w:bdr w:val="none" w:sz="0" w:space="0" w:color="auto" w:frame="1"/>
        </w:rPr>
        <w:t>Output :</w:t>
      </w:r>
      <w:proofErr w:type="gramEnd"/>
      <w:r w:rsidRPr="00C02669">
        <w:rPr>
          <w:rStyle w:val="Strong"/>
          <w:rFonts w:ascii="Tw Cen MT" w:hAnsi="Tw Cen MT" w:cs="Arial"/>
          <w:color w:val="000000" w:themeColor="text1"/>
          <w:sz w:val="24"/>
          <w:szCs w:val="24"/>
          <w:bdr w:val="none" w:sz="0" w:space="0" w:color="auto" w:frame="1"/>
        </w:rPr>
        <w:t> </w:t>
      </w:r>
    </w:p>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This is how the actual output screen will look alike, </w:t>
      </w:r>
      <w:r w:rsidRPr="00C02669">
        <w:rPr>
          <w:rStyle w:val="Strong"/>
          <w:rFonts w:ascii="Tw Cen MT" w:eastAsiaTheme="majorEastAsia" w:hAnsi="Tw Cen MT" w:cs="Arial"/>
          <w:color w:val="000000" w:themeColor="text1"/>
          <w:bdr w:val="none" w:sz="0" w:space="0" w:color="auto" w:frame="1"/>
        </w:rPr>
        <w:t>c:\users\goutham\desktop</w:t>
      </w:r>
      <w:r w:rsidRPr="00C02669">
        <w:rPr>
          <w:rFonts w:ascii="Tw Cen MT" w:hAnsi="Tw Cen MT" w:cs="Arial"/>
          <w:color w:val="000000" w:themeColor="text1"/>
        </w:rPr>
        <w:t> </w:t>
      </w:r>
      <w:proofErr w:type="gramStart"/>
      <w:r w:rsidRPr="00C02669">
        <w:rPr>
          <w:rFonts w:ascii="Tw Cen MT" w:hAnsi="Tw Cen MT" w:cs="Arial"/>
          <w:color w:val="000000" w:themeColor="text1"/>
        </w:rPr>
        <w:t>( </w:t>
      </w:r>
      <w:proofErr w:type="gramEnd"/>
      <w:del w:id="0" w:author="Unknown">
        <w:r w:rsidRPr="00C02669">
          <w:rPr>
            <w:rStyle w:val="Strong"/>
            <w:rFonts w:ascii="Tw Cen MT" w:eastAsiaTheme="majorEastAsia" w:hAnsi="Tw Cen MT" w:cs="Arial"/>
            <w:color w:val="000000" w:themeColor="text1"/>
            <w:bdr w:val="none" w:sz="0" w:space="0" w:color="auto" w:frame="1"/>
          </w:rPr>
          <w:delText>Don’t consider this</w:delText>
        </w:r>
      </w:del>
      <w:r w:rsidRPr="00C02669">
        <w:rPr>
          <w:rFonts w:ascii="Tw Cen MT" w:hAnsi="Tw Cen MT" w:cs="Arial"/>
          <w:color w:val="000000" w:themeColor="text1"/>
        </w:rPr>
        <w:t>, because we are executed the above code on our system, so we copied the output here ). Output console may vary code to code.</w:t>
      </w:r>
    </w:p>
    <w:tbl>
      <w:tblPr>
        <w:tblW w:w="0" w:type="auto"/>
        <w:tblCellSpacing w:w="15" w:type="dxa"/>
        <w:tblCellMar>
          <w:top w:w="15" w:type="dxa"/>
          <w:left w:w="15" w:type="dxa"/>
          <w:bottom w:w="15" w:type="dxa"/>
          <w:right w:w="15" w:type="dxa"/>
        </w:tblCellMar>
        <w:tblLook w:val="04A0"/>
      </w:tblPr>
      <w:tblGrid>
        <w:gridCol w:w="340"/>
        <w:gridCol w:w="5434"/>
      </w:tblGrid>
      <w:tr w:rsidR="00F763A7" w:rsidRPr="00C02669" w:rsidTr="000A52DC">
        <w:trPr>
          <w:tblCellSpacing w:w="15" w:type="dxa"/>
        </w:trPr>
        <w:tc>
          <w:tcPr>
            <w:tcW w:w="0" w:type="auto"/>
            <w:tcBorders>
              <w:top w:val="nil"/>
              <w:left w:val="nil"/>
              <w:bottom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tc>
        <w:tc>
          <w:tcPr>
            <w:tcW w:w="5389" w:type="dxa"/>
            <w:tcBorders>
              <w:top w:val="nil"/>
              <w:left w:val="nil"/>
              <w:bottom w:val="nil"/>
              <w:right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C</w:t>
            </w:r>
            <w:r w:rsidRPr="00C02669">
              <w:rPr>
                <w:rStyle w:val="crayon-o"/>
                <w:rFonts w:ascii="Tw Cen MT" w:hAnsi="Tw Cen MT" w:cs="Arial"/>
                <w:color w:val="000000" w:themeColor="text1"/>
                <w:sz w:val="24"/>
                <w:szCs w:val="24"/>
                <w:bdr w:val="none" w:sz="0" w:space="0" w:color="auto" w:frame="1"/>
              </w:rPr>
              <w:t>:</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Users</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goutham</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Desktop</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E</w:t>
            </w: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javac </w:t>
            </w:r>
            <w:r w:rsidRPr="00C02669">
              <w:rPr>
                <w:rStyle w:val="crayon-v"/>
                <w:rFonts w:ascii="Tw Cen MT" w:hAnsi="Tw Cen MT" w:cs="Arial"/>
                <w:color w:val="000000" w:themeColor="text1"/>
                <w:sz w:val="24"/>
                <w:szCs w:val="24"/>
                <w:bdr w:val="none" w:sz="0" w:space="0" w:color="auto" w:frame="1"/>
              </w:rPr>
              <w:t>AverageMarks</w:t>
            </w:r>
            <w:r w:rsidRPr="00C02669">
              <w:rPr>
                <w:rStyle w:val="crayon-sy"/>
                <w:rFonts w:ascii="Tw Cen MT" w:hAnsi="Tw Cen MT" w:cs="Arial"/>
                <w:color w:val="000000" w:themeColor="text1"/>
                <w:sz w:val="24"/>
                <w:szCs w:val="24"/>
                <w:bdr w:val="none" w:sz="0" w:space="0" w:color="auto" w:frame="1"/>
              </w:rPr>
              <w:t>.</w:t>
            </w:r>
            <w:r w:rsidRPr="00C02669">
              <w:rPr>
                <w:rStyle w:val="crayon-i"/>
                <w:rFonts w:ascii="Tw Cen MT" w:hAnsi="Tw Cen MT" w:cs="Arial"/>
                <w:color w:val="000000" w:themeColor="text1"/>
                <w:sz w:val="24"/>
                <w:szCs w:val="24"/>
                <w:bdr w:val="none" w:sz="0" w:space="0" w:color="auto" w:frame="1"/>
              </w:rPr>
              <w:t>java</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C</w:t>
            </w:r>
            <w:r w:rsidRPr="00C02669">
              <w:rPr>
                <w:rStyle w:val="crayon-o"/>
                <w:rFonts w:ascii="Tw Cen MT" w:hAnsi="Tw Cen MT" w:cs="Arial"/>
                <w:color w:val="000000" w:themeColor="text1"/>
                <w:sz w:val="24"/>
                <w:szCs w:val="24"/>
                <w:bdr w:val="none" w:sz="0" w:space="0" w:color="auto" w:frame="1"/>
              </w:rPr>
              <w:t>:</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Users</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goutham</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Desktop</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E</w:t>
            </w: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 </w:t>
            </w:r>
            <w:proofErr w:type="spellStart"/>
            <w:r w:rsidRPr="00C02669">
              <w:rPr>
                <w:rStyle w:val="crayon-i"/>
                <w:rFonts w:ascii="Tw Cen MT" w:hAnsi="Tw Cen MT" w:cs="Arial"/>
                <w:color w:val="000000" w:themeColor="text1"/>
                <w:sz w:val="24"/>
                <w:szCs w:val="24"/>
                <w:bdr w:val="none" w:sz="0" w:space="0" w:color="auto" w:frame="1"/>
              </w:rPr>
              <w:t>AverageMarks</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marks 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50.666666666666664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C</w:t>
            </w:r>
            <w:r w:rsidRPr="00C02669">
              <w:rPr>
                <w:rStyle w:val="crayon-o"/>
                <w:rFonts w:ascii="Tw Cen MT" w:hAnsi="Tw Cen MT" w:cs="Arial"/>
                <w:color w:val="000000" w:themeColor="text1"/>
                <w:sz w:val="24"/>
                <w:szCs w:val="24"/>
                <w:bdr w:val="none" w:sz="0" w:space="0" w:color="auto" w:frame="1"/>
              </w:rPr>
              <w:t>:</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Users</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goutham</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Desktop</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E</w:t>
            </w: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javac </w:t>
            </w:r>
            <w:r w:rsidRPr="00C02669">
              <w:rPr>
                <w:rStyle w:val="crayon-v"/>
                <w:rFonts w:ascii="Tw Cen MT" w:hAnsi="Tw Cen MT" w:cs="Arial"/>
                <w:color w:val="000000" w:themeColor="text1"/>
                <w:sz w:val="24"/>
                <w:szCs w:val="24"/>
                <w:bdr w:val="none" w:sz="0" w:space="0" w:color="auto" w:frame="1"/>
              </w:rPr>
              <w:t>AverageMarks</w:t>
            </w:r>
            <w:r w:rsidRPr="00C02669">
              <w:rPr>
                <w:rStyle w:val="crayon-sy"/>
                <w:rFonts w:ascii="Tw Cen MT" w:hAnsi="Tw Cen MT" w:cs="Arial"/>
                <w:color w:val="000000" w:themeColor="text1"/>
                <w:sz w:val="24"/>
                <w:szCs w:val="24"/>
                <w:bdr w:val="none" w:sz="0" w:space="0" w:color="auto" w:frame="1"/>
              </w:rPr>
              <w:t>.</w:t>
            </w:r>
            <w:r w:rsidRPr="00C02669">
              <w:rPr>
                <w:rStyle w:val="crayon-i"/>
                <w:rFonts w:ascii="Tw Cen MT" w:hAnsi="Tw Cen MT" w:cs="Arial"/>
                <w:color w:val="000000" w:themeColor="text1"/>
                <w:sz w:val="24"/>
                <w:szCs w:val="24"/>
                <w:bdr w:val="none" w:sz="0" w:space="0" w:color="auto" w:frame="1"/>
              </w:rPr>
              <w:t>java</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C</w:t>
            </w:r>
            <w:r w:rsidRPr="00C02669">
              <w:rPr>
                <w:rStyle w:val="crayon-o"/>
                <w:rFonts w:ascii="Tw Cen MT" w:hAnsi="Tw Cen MT" w:cs="Arial"/>
                <w:color w:val="000000" w:themeColor="text1"/>
                <w:sz w:val="24"/>
                <w:szCs w:val="24"/>
                <w:bdr w:val="none" w:sz="0" w:space="0" w:color="auto" w:frame="1"/>
              </w:rPr>
              <w:t>:</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Users</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goutham</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Desktop</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E</w:t>
            </w: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 </w:t>
            </w:r>
            <w:proofErr w:type="spellStart"/>
            <w:r w:rsidRPr="00C02669">
              <w:rPr>
                <w:rStyle w:val="crayon-i"/>
                <w:rFonts w:ascii="Tw Cen MT" w:hAnsi="Tw Cen MT" w:cs="Arial"/>
                <w:color w:val="000000" w:themeColor="text1"/>
                <w:sz w:val="24"/>
                <w:szCs w:val="24"/>
                <w:bdr w:val="none" w:sz="0" w:space="0" w:color="auto" w:frame="1"/>
              </w:rPr>
              <w:t>AverageMarks</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70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marks 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75.0</w:t>
            </w:r>
          </w:p>
        </w:tc>
      </w:tr>
    </w:tbl>
    <w:p w:rsidR="00F763A7" w:rsidRPr="00C02669" w:rsidRDefault="00F763A7" w:rsidP="00F763A7">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w:t>
      </w:r>
    </w:p>
    <w:p w:rsidR="00F763A7" w:rsidRPr="00C02669" w:rsidRDefault="00F763A7" w:rsidP="00F763A7">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Java Program Average Marks Using Class</w:t>
      </w:r>
    </w:p>
    <w:p w:rsidR="00F763A7" w:rsidRPr="00C02669" w:rsidRDefault="00F763A7" w:rsidP="00F763A7">
      <w:pPr>
        <w:numPr>
          <w:ilvl w:val="0"/>
          <w:numId w:val="34"/>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Java program for calculating an average of marks through </w:t>
      </w:r>
      <w:r w:rsidRPr="00C02669">
        <w:rPr>
          <w:rStyle w:val="Strong"/>
          <w:rFonts w:ascii="Tw Cen MT" w:hAnsi="Tw Cen MT" w:cs="Arial"/>
          <w:color w:val="000000" w:themeColor="text1"/>
          <w:sz w:val="24"/>
          <w:szCs w:val="24"/>
          <w:bdr w:val="none" w:sz="0" w:space="0" w:color="auto" w:frame="1"/>
        </w:rPr>
        <w:t xml:space="preserve">creating a separate </w:t>
      </w:r>
      <w:proofErr w:type="gramStart"/>
      <w:r w:rsidRPr="00C02669">
        <w:rPr>
          <w:rStyle w:val="Strong"/>
          <w:rFonts w:ascii="Tw Cen MT" w:hAnsi="Tw Cen MT" w:cs="Arial"/>
          <w:color w:val="000000" w:themeColor="text1"/>
          <w:sz w:val="24"/>
          <w:szCs w:val="24"/>
          <w:bdr w:val="none" w:sz="0" w:space="0" w:color="auto" w:frame="1"/>
        </w:rPr>
        <w:t>class(</w:t>
      </w:r>
      <w:proofErr w:type="spellStart"/>
      <w:proofErr w:type="gramEnd"/>
      <w:r w:rsidRPr="00C02669">
        <w:rPr>
          <w:rStyle w:val="Strong"/>
          <w:rFonts w:ascii="Tw Cen MT" w:hAnsi="Tw Cen MT" w:cs="Arial"/>
          <w:color w:val="000000" w:themeColor="text1"/>
          <w:sz w:val="24"/>
          <w:szCs w:val="24"/>
          <w:bdr w:val="none" w:sz="0" w:space="0" w:color="auto" w:frame="1"/>
        </w:rPr>
        <w:t>AverageCalculation</w:t>
      </w:r>
      <w:proofErr w:type="spellEnd"/>
      <w:r w:rsidRPr="00C02669">
        <w:rPr>
          <w:rStyle w:val="Strong"/>
          <w:rFonts w:ascii="Tw Cen MT" w:hAnsi="Tw Cen MT" w:cs="Arial"/>
          <w:color w:val="000000" w:themeColor="text1"/>
          <w:sz w:val="24"/>
          <w:szCs w:val="24"/>
          <w:bdr w:val="none" w:sz="0" w:space="0" w:color="auto" w:frame="1"/>
        </w:rPr>
        <w:t>)</w:t>
      </w:r>
      <w:r w:rsidRPr="00C02669">
        <w:rPr>
          <w:rFonts w:ascii="Tw Cen MT" w:hAnsi="Tw Cen MT" w:cs="Arial"/>
          <w:color w:val="000000" w:themeColor="text1"/>
          <w:sz w:val="24"/>
          <w:szCs w:val="24"/>
        </w:rPr>
        <w:t> and taking inputs through scanner class. Check out the code.</w:t>
      </w:r>
    </w:p>
    <w:p w:rsidR="00F763A7" w:rsidRDefault="00F763A7" w:rsidP="00F763A7">
      <w:pPr>
        <w:spacing w:after="0" w:line="240" w:lineRule="auto"/>
        <w:jc w:val="both"/>
        <w:rPr>
          <w:rStyle w:val="Strong"/>
          <w:rFonts w:ascii="Tw Cen MT" w:hAnsi="Tw Cen MT" w:cs="Arial"/>
          <w:color w:val="000000" w:themeColor="text1"/>
          <w:sz w:val="24"/>
          <w:szCs w:val="24"/>
          <w:bdr w:val="none" w:sz="0" w:space="0" w:color="auto" w:frame="1"/>
        </w:rPr>
      </w:pPr>
      <w:r>
        <w:rPr>
          <w:rFonts w:ascii="Tw Cen MT" w:hAnsi="Tw Cen MT" w:cs="Arial"/>
          <w:noProof/>
          <w:color w:val="000000" w:themeColor="text1"/>
          <w:sz w:val="24"/>
          <w:szCs w:val="24"/>
          <w:bdr w:val="none" w:sz="0" w:space="0" w:color="auto" w:frame="1"/>
        </w:rPr>
        <w:lastRenderedPageBreak/>
        <w:drawing>
          <wp:inline distT="0" distB="0" distL="0" distR="0">
            <wp:extent cx="3182829" cy="4551528"/>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7" cstate="print"/>
                    <a:srcRect/>
                    <a:stretch>
                      <a:fillRect/>
                    </a:stretch>
                  </pic:blipFill>
                  <pic:spPr bwMode="auto">
                    <a:xfrm>
                      <a:off x="0" y="0"/>
                      <a:ext cx="3182977" cy="4551739"/>
                    </a:xfrm>
                    <a:prstGeom prst="rect">
                      <a:avLst/>
                    </a:prstGeom>
                    <a:noFill/>
                    <a:ln w="9525">
                      <a:noFill/>
                      <a:miter lim="800000"/>
                      <a:headEnd/>
                      <a:tailEnd/>
                    </a:ln>
                  </pic:spPr>
                </pic:pic>
              </a:graphicData>
            </a:graphic>
          </wp:inline>
        </w:drawing>
      </w:r>
    </w:p>
    <w:p w:rsidR="00F763A7" w:rsidRPr="00C02669" w:rsidRDefault="00F763A7" w:rsidP="00F763A7">
      <w:pPr>
        <w:spacing w:after="0" w:line="240" w:lineRule="auto"/>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 xml:space="preserve">Output: </w:t>
      </w:r>
      <w:proofErr w:type="gramStart"/>
      <w:r w:rsidRPr="00C02669">
        <w:rPr>
          <w:rStyle w:val="Strong"/>
          <w:rFonts w:ascii="Tw Cen MT" w:hAnsi="Tw Cen MT" w:cs="Arial"/>
          <w:color w:val="000000" w:themeColor="text1"/>
          <w:sz w:val="24"/>
          <w:szCs w:val="24"/>
          <w:bdr w:val="none" w:sz="0" w:space="0" w:color="auto" w:frame="1"/>
        </w:rPr>
        <w:t>( 2</w:t>
      </w:r>
      <w:proofErr w:type="gramEnd"/>
      <w:r w:rsidRPr="00C02669">
        <w:rPr>
          <w:rStyle w:val="Strong"/>
          <w:rFonts w:ascii="Tw Cen MT" w:hAnsi="Tw Cen MT" w:cs="Arial"/>
          <w:color w:val="000000" w:themeColor="text1"/>
          <w:sz w:val="24"/>
          <w:szCs w:val="24"/>
          <w:bdr w:val="none" w:sz="0" w:space="0" w:color="auto" w:frame="1"/>
        </w:rPr>
        <w:t xml:space="preserve"> Sample outputs )</w:t>
      </w:r>
    </w:p>
    <w:tbl>
      <w:tblPr>
        <w:tblW w:w="0" w:type="auto"/>
        <w:tblCellSpacing w:w="15" w:type="dxa"/>
        <w:tblCellMar>
          <w:top w:w="15" w:type="dxa"/>
          <w:left w:w="15" w:type="dxa"/>
          <w:bottom w:w="15" w:type="dxa"/>
          <w:right w:w="15" w:type="dxa"/>
        </w:tblCellMar>
        <w:tblLook w:val="04A0"/>
      </w:tblPr>
      <w:tblGrid>
        <w:gridCol w:w="340"/>
        <w:gridCol w:w="5440"/>
      </w:tblGrid>
      <w:tr w:rsidR="00F763A7" w:rsidRPr="00C02669" w:rsidTr="000A52DC">
        <w:trPr>
          <w:tblCellSpacing w:w="15" w:type="dxa"/>
        </w:trPr>
        <w:tc>
          <w:tcPr>
            <w:tcW w:w="0" w:type="auto"/>
            <w:tcBorders>
              <w:top w:val="nil"/>
              <w:left w:val="nil"/>
              <w:bottom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23</w:t>
            </w:r>
          </w:p>
        </w:tc>
        <w:tc>
          <w:tcPr>
            <w:tcW w:w="5395" w:type="dxa"/>
            <w:tcBorders>
              <w:top w:val="nil"/>
              <w:left w:val="nil"/>
              <w:bottom w:val="nil"/>
              <w:right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lastRenderedPageBreak/>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65</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45</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14</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65</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45</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14</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44.8</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89</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99</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78</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87</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45</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65</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89</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99</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78</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87</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45</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65</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77.16666666666667</w:t>
            </w:r>
          </w:p>
        </w:tc>
      </w:tr>
    </w:tbl>
    <w:p w:rsidR="00F763A7" w:rsidRPr="00C02669" w:rsidRDefault="00F763A7" w:rsidP="00F763A7">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shd w:val="clear" w:color="auto" w:fill="FFFFFF"/>
        </w:rPr>
        <w:lastRenderedPageBreak/>
        <w:t> </w:t>
      </w:r>
    </w:p>
    <w:p w:rsidR="00F763A7" w:rsidRPr="00C02669" w:rsidRDefault="00F763A7" w:rsidP="00F763A7">
      <w:pPr>
        <w:pStyle w:val="Heading6"/>
        <w:spacing w:before="0" w:line="240" w:lineRule="atLeast"/>
        <w:jc w:val="both"/>
        <w:rPr>
          <w:rFonts w:ascii="Tw Cen MT" w:hAnsi="Tw Cen MT" w:cs="Arial"/>
          <w:b/>
          <w:bCs/>
          <w:color w:val="000000" w:themeColor="text1"/>
          <w:sz w:val="24"/>
          <w:szCs w:val="24"/>
        </w:rPr>
      </w:pPr>
      <w:r w:rsidRPr="00C02669">
        <w:rPr>
          <w:rFonts w:ascii="Tw Cen MT" w:hAnsi="Tw Cen MT" w:cs="Arial"/>
          <w:color w:val="000000" w:themeColor="text1"/>
          <w:sz w:val="24"/>
          <w:szCs w:val="24"/>
          <w:bdr w:val="none" w:sz="0" w:space="0" w:color="auto" w:frame="1"/>
        </w:rPr>
        <w:t>Using Method</w:t>
      </w:r>
    </w:p>
    <w:p w:rsidR="00F763A7" w:rsidRPr="00C02669" w:rsidRDefault="00F763A7" w:rsidP="00F763A7">
      <w:pPr>
        <w:numPr>
          <w:ilvl w:val="0"/>
          <w:numId w:val="35"/>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Java code for calculating the average of marks </w:t>
      </w:r>
      <w:r w:rsidRPr="00C02669">
        <w:rPr>
          <w:rStyle w:val="Strong"/>
          <w:rFonts w:ascii="Tw Cen MT" w:hAnsi="Tw Cen MT" w:cs="Arial"/>
          <w:color w:val="000000" w:themeColor="text1"/>
          <w:sz w:val="24"/>
          <w:szCs w:val="24"/>
          <w:bdr w:val="none" w:sz="0" w:space="0" w:color="auto" w:frame="1"/>
        </w:rPr>
        <w:t>using a user-defined method </w:t>
      </w:r>
    </w:p>
    <w:p w:rsidR="00F763A7" w:rsidRDefault="00F763A7" w:rsidP="00F763A7">
      <w:pPr>
        <w:spacing w:after="0" w:line="240" w:lineRule="auto"/>
        <w:jc w:val="both"/>
        <w:rPr>
          <w:rStyle w:val="Strong"/>
          <w:rFonts w:ascii="Tw Cen MT" w:hAnsi="Tw Cen MT" w:cs="Arial"/>
          <w:color w:val="000000" w:themeColor="text1"/>
          <w:sz w:val="24"/>
          <w:szCs w:val="24"/>
          <w:bdr w:val="none" w:sz="0" w:space="0" w:color="auto" w:frame="1"/>
        </w:rPr>
      </w:pPr>
      <w:r>
        <w:rPr>
          <w:rFonts w:ascii="Tw Cen MT" w:hAnsi="Tw Cen MT" w:cs="Arial"/>
          <w:noProof/>
          <w:color w:val="000000" w:themeColor="text1"/>
          <w:sz w:val="24"/>
          <w:szCs w:val="24"/>
          <w:bdr w:val="none" w:sz="0" w:space="0" w:color="auto" w:frame="1"/>
        </w:rPr>
        <w:drawing>
          <wp:inline distT="0" distB="0" distL="0" distR="0">
            <wp:extent cx="3085207" cy="4162567"/>
            <wp:effectExtent l="19050" t="0" r="893"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8" cstate="print"/>
                    <a:srcRect/>
                    <a:stretch>
                      <a:fillRect/>
                    </a:stretch>
                  </pic:blipFill>
                  <pic:spPr bwMode="auto">
                    <a:xfrm>
                      <a:off x="0" y="0"/>
                      <a:ext cx="3087394" cy="4165518"/>
                    </a:xfrm>
                    <a:prstGeom prst="rect">
                      <a:avLst/>
                    </a:prstGeom>
                    <a:noFill/>
                    <a:ln w="9525">
                      <a:noFill/>
                      <a:miter lim="800000"/>
                      <a:headEnd/>
                      <a:tailEnd/>
                    </a:ln>
                  </pic:spPr>
                </pic:pic>
              </a:graphicData>
            </a:graphic>
          </wp:inline>
        </w:drawing>
      </w:r>
    </w:p>
    <w:p w:rsidR="00F763A7" w:rsidRPr="00C02669" w:rsidRDefault="00F763A7" w:rsidP="00F763A7">
      <w:pPr>
        <w:spacing w:after="0" w:line="240" w:lineRule="auto"/>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Output: </w:t>
      </w:r>
    </w:p>
    <w:p w:rsidR="00F763A7" w:rsidRPr="00C02669" w:rsidRDefault="00F763A7" w:rsidP="00F763A7">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p w:rsidR="00F763A7" w:rsidRPr="00C02669" w:rsidRDefault="00F763A7" w:rsidP="00F763A7">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340"/>
        <w:gridCol w:w="5440"/>
      </w:tblGrid>
      <w:tr w:rsidR="00F763A7" w:rsidRPr="00C02669" w:rsidTr="000A52DC">
        <w:trPr>
          <w:tblCellSpacing w:w="15" w:type="dxa"/>
        </w:trPr>
        <w:tc>
          <w:tcPr>
            <w:tcW w:w="0" w:type="auto"/>
            <w:tcBorders>
              <w:top w:val="nil"/>
              <w:left w:val="nil"/>
              <w:bottom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14</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23</w:t>
            </w:r>
          </w:p>
        </w:tc>
        <w:tc>
          <w:tcPr>
            <w:tcW w:w="5395" w:type="dxa"/>
            <w:tcBorders>
              <w:top w:val="nil"/>
              <w:left w:val="nil"/>
              <w:bottom w:val="nil"/>
              <w:right w:val="nil"/>
            </w:tcBorders>
            <w:vAlign w:val="center"/>
            <w:hideMark/>
          </w:tcPr>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lastRenderedPageBreak/>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51</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60</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51</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75.16666666666667</w:t>
            </w:r>
          </w:p>
          <w:p w:rsidR="00F763A7" w:rsidRPr="00C02669" w:rsidRDefault="00F763A7"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lastRenderedPageBreak/>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78</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87</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45</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65</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42</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F763A7" w:rsidRPr="00C02669" w:rsidRDefault="00F763A7"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Average 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78</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87</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45</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65</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42</w:t>
            </w:r>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61.166666666666664</w:t>
            </w:r>
          </w:p>
        </w:tc>
      </w:tr>
    </w:tbl>
    <w:p w:rsidR="00F763A7" w:rsidRDefault="00F763A7" w:rsidP="00F763A7">
      <w:pPr>
        <w:spacing w:after="0"/>
        <w:ind w:right="-432"/>
        <w:jc w:val="both"/>
        <w:rPr>
          <w:rFonts w:ascii="Tw Cen MT" w:hAnsi="Tw Cen MT" w:cs="Arial"/>
          <w:color w:val="000000" w:themeColor="text1"/>
          <w:sz w:val="24"/>
          <w:szCs w:val="24"/>
        </w:rPr>
      </w:pPr>
    </w:p>
    <w:p w:rsidR="00A55311" w:rsidRPr="00C02669" w:rsidRDefault="00A55311" w:rsidP="00A55311">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19) </w:t>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Average Of N Numbers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How to calculate the average of N Numbers?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The calculation of the average of N numbers </w:t>
      </w:r>
      <w:proofErr w:type="gramStart"/>
      <w:r w:rsidRPr="00C02669">
        <w:rPr>
          <w:rFonts w:ascii="Tw Cen MT" w:eastAsia="Times New Roman" w:hAnsi="Tw Cen MT" w:cs="Arial"/>
          <w:color w:val="000000" w:themeColor="text1"/>
          <w:sz w:val="24"/>
          <w:szCs w:val="24"/>
        </w:rPr>
        <w:t>ins</w:t>
      </w:r>
      <w:proofErr w:type="gramEnd"/>
      <w:r w:rsidRPr="00C02669">
        <w:rPr>
          <w:rFonts w:ascii="Tw Cen MT" w:eastAsia="Times New Roman" w:hAnsi="Tw Cen MT" w:cs="Arial"/>
          <w:color w:val="000000" w:themeColor="text1"/>
          <w:sz w:val="24"/>
          <w:szCs w:val="24"/>
        </w:rPr>
        <w:t xml:space="preserve"> quite simple: Here is the formula for it. Hope you get to understand-</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anchor distT="0" distB="0" distL="114300" distR="114300" simplePos="0" relativeHeight="251692032" behindDoc="0" locked="0" layoutInCell="1" allowOverlap="1">
            <wp:simplePos x="0" y="0"/>
            <wp:positionH relativeFrom="column">
              <wp:posOffset>3978275</wp:posOffset>
            </wp:positionH>
            <wp:positionV relativeFrom="paragraph">
              <wp:posOffset>142875</wp:posOffset>
            </wp:positionV>
            <wp:extent cx="2628265" cy="1419225"/>
            <wp:effectExtent l="19050" t="19050" r="19685" b="28575"/>
            <wp:wrapThrough wrapText="bothSides">
              <wp:wrapPolygon edited="0">
                <wp:start x="-157" y="-290"/>
                <wp:lineTo x="-157" y="22035"/>
                <wp:lineTo x="21762" y="22035"/>
                <wp:lineTo x="21762" y="-290"/>
                <wp:lineTo x="-157" y="-290"/>
              </wp:wrapPolygon>
            </wp:wrapThrough>
            <wp:docPr id="41" name="Picture 41" descr="java program to calculate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ava program to calculate average"/>
                    <pic:cNvPicPr>
                      <a:picLocks noChangeAspect="1" noChangeArrowheads="1"/>
                    </pic:cNvPicPr>
                  </pic:nvPicPr>
                  <pic:blipFill>
                    <a:blip r:embed="rId99" cstate="print"/>
                    <a:srcRect/>
                    <a:stretch>
                      <a:fillRect/>
                    </a:stretch>
                  </pic:blipFill>
                  <pic:spPr bwMode="auto">
                    <a:xfrm>
                      <a:off x="0" y="0"/>
                      <a:ext cx="2628265" cy="1419225"/>
                    </a:xfrm>
                    <a:prstGeom prst="rect">
                      <a:avLst/>
                    </a:prstGeom>
                    <a:solidFill>
                      <a:schemeClr val="bg1"/>
                    </a:solidFill>
                    <a:ln w="9525">
                      <a:solidFill>
                        <a:schemeClr val="tx1"/>
                      </a:solidFill>
                      <a:miter lim="800000"/>
                      <a:headEnd/>
                      <a:tailEnd/>
                    </a:ln>
                  </pic:spPr>
                </pic:pic>
              </a:graphicData>
            </a:graphic>
          </wp:anchor>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 Average has been calculated as </w:t>
      </w:r>
      <w:r w:rsidRPr="00C02669">
        <w:rPr>
          <w:rFonts w:ascii="Tw Cen MT" w:eastAsia="Times New Roman" w:hAnsi="Tw Cen MT" w:cs="Arial"/>
          <w:b/>
          <w:bCs/>
          <w:color w:val="000000" w:themeColor="text1"/>
          <w:sz w:val="24"/>
          <w:szCs w:val="24"/>
        </w:rPr>
        <w:t>the sum of all data values / Number of data values.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The following program can be applied for either average of two numbers or average of three numbers, or an average of N numbers. </w:t>
      </w:r>
      <w:proofErr w:type="gramStart"/>
      <w:r w:rsidRPr="00C02669">
        <w:rPr>
          <w:rFonts w:ascii="Tw Cen MT" w:eastAsia="Times New Roman" w:hAnsi="Tw Cen MT" w:cs="Arial"/>
          <w:color w:val="000000" w:themeColor="text1"/>
          <w:sz w:val="24"/>
          <w:szCs w:val="24"/>
        </w:rPr>
        <w:t>In the case of all N number.</w:t>
      </w:r>
      <w:proofErr w:type="gramEnd"/>
      <w:r w:rsidRPr="00C02669">
        <w:rPr>
          <w:rFonts w:ascii="Tw Cen MT" w:eastAsia="Times New Roman" w:hAnsi="Tw Cen MT" w:cs="Arial"/>
          <w:color w:val="000000" w:themeColor="text1"/>
          <w:sz w:val="24"/>
          <w:szCs w:val="24"/>
        </w:rPr>
        <w:t xml:space="preserve"> Just replace the SOP with the above-given formula.</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 following code has been written in five different ways for both programs along with the sample output for an average of 2 numbers and </w:t>
      </w:r>
      <w:r w:rsidRPr="00C02669">
        <w:rPr>
          <w:rFonts w:ascii="Tw Cen MT" w:eastAsia="Times New Roman" w:hAnsi="Tw Cen MT" w:cs="Arial"/>
          <w:b/>
          <w:bCs/>
          <w:color w:val="000000" w:themeColor="text1"/>
          <w:sz w:val="24"/>
          <w:szCs w:val="24"/>
        </w:rPr>
        <w:t>average of three numbers</w:t>
      </w:r>
      <w:r w:rsidRPr="00C02669">
        <w:rPr>
          <w:rFonts w:ascii="Tw Cen MT" w:eastAsia="Times New Roman" w:hAnsi="Tw Cen MT" w:cs="Arial"/>
          <w:color w:val="000000" w:themeColor="text1"/>
          <w:sz w:val="24"/>
          <w:szCs w:val="24"/>
        </w:rPr>
        <w:t> or N numbers, in using standard values , while loop, for loop, do while loop, command line arguments, user define method, creating a separate class.</w:t>
      </w:r>
    </w:p>
    <w:p w:rsidR="00A55311" w:rsidRDefault="00A55311" w:rsidP="00A55311">
      <w:pPr>
        <w:spacing w:after="0" w:line="240" w:lineRule="auto"/>
        <w:jc w:val="both"/>
        <w:rPr>
          <w:rFonts w:ascii="Tw Cen MT" w:eastAsia="Times New Roman" w:hAnsi="Tw Cen MT" w:cs="Arial"/>
          <w:b/>
          <w:bCs/>
          <w:color w:val="000000" w:themeColor="text1"/>
          <w:sz w:val="24"/>
          <w:szCs w:val="24"/>
        </w:rPr>
      </w:pPr>
    </w:p>
    <w:p w:rsidR="00A55311" w:rsidRPr="00274AB8"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Method - 1</w:t>
      </w:r>
      <w:r w:rsidRPr="00C02669">
        <w:rPr>
          <w:rFonts w:ascii="Tw Cen MT" w:eastAsia="Times New Roman" w:hAnsi="Tw Cen MT" w:cs="Arial"/>
          <w:b/>
          <w:bCs/>
          <w:color w:val="000000" w:themeColor="text1"/>
          <w:sz w:val="24"/>
          <w:szCs w:val="24"/>
        </w:rPr>
        <w:t>Using Standard values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[wp_ad_camp_3]</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There you </w:t>
      </w:r>
      <w:proofErr w:type="gramStart"/>
      <w:r w:rsidRPr="00C02669">
        <w:rPr>
          <w:rFonts w:ascii="Tw Cen MT" w:eastAsia="Times New Roman" w:hAnsi="Tw Cen MT" w:cs="Arial"/>
          <w:color w:val="000000" w:themeColor="text1"/>
          <w:sz w:val="24"/>
          <w:szCs w:val="24"/>
        </w:rPr>
        <w:t>go,</w:t>
      </w:r>
      <w:proofErr w:type="gramEnd"/>
      <w:r w:rsidRPr="00C02669">
        <w:rPr>
          <w:rFonts w:ascii="Tw Cen MT" w:eastAsia="Times New Roman" w:hAnsi="Tw Cen MT" w:cs="Arial"/>
          <w:color w:val="000000" w:themeColor="text1"/>
          <w:sz w:val="24"/>
          <w:szCs w:val="24"/>
        </w:rPr>
        <w:t xml:space="preserve"> the basic universal syntax for the average of</w:t>
      </w:r>
      <w:r w:rsidRPr="00C02669">
        <w:rPr>
          <w:rFonts w:ascii="Tw Cen MT" w:eastAsia="Times New Roman" w:hAnsi="Tw Cen MT" w:cs="Arial"/>
          <w:b/>
          <w:bCs/>
          <w:color w:val="000000" w:themeColor="text1"/>
          <w:sz w:val="24"/>
          <w:szCs w:val="24"/>
        </w:rPr>
        <w:t> N Numbers program</w:t>
      </w:r>
      <w:r w:rsidRPr="00C02669">
        <w:rPr>
          <w:rFonts w:ascii="Tw Cen MT" w:eastAsia="Times New Roman" w:hAnsi="Tw Cen MT" w:cs="Arial"/>
          <w:color w:val="000000" w:themeColor="text1"/>
          <w:sz w:val="24"/>
          <w:szCs w:val="24"/>
        </w:rPr>
        <w:t> or given 2 or 3 numbers as you wish.</w:t>
      </w:r>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5132980" cy="2105270"/>
            <wp:effectExtent l="19050" t="0" r="0" b="0"/>
            <wp:docPr id="3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srcRect/>
                    <a:stretch>
                      <a:fillRect/>
                    </a:stretch>
                  </pic:blipFill>
                  <pic:spPr bwMode="auto">
                    <a:xfrm>
                      <a:off x="0" y="0"/>
                      <a:ext cx="5130517" cy="2104260"/>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13"/>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8"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average of  (10,20,30,40,50)  is =30</w:t>
            </w:r>
          </w:p>
        </w:tc>
      </w:tr>
    </w:tbl>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2 </w:t>
      </w:r>
      <w:r w:rsidRPr="00C02669">
        <w:rPr>
          <w:rFonts w:ascii="Tw Cen MT" w:eastAsia="Times New Roman" w:hAnsi="Tw Cen MT" w:cs="Arial"/>
          <w:b/>
          <w:bCs/>
          <w:color w:val="000000" w:themeColor="text1"/>
          <w:sz w:val="24"/>
          <w:szCs w:val="24"/>
        </w:rPr>
        <w:t>Taking inputs through scanner class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lastRenderedPageBreak/>
        <w:t>Java code for obtaining an average of numbers taking </w:t>
      </w:r>
      <w:r w:rsidRPr="00C02669">
        <w:rPr>
          <w:rFonts w:ascii="Tw Cen MT" w:eastAsia="Times New Roman" w:hAnsi="Tw Cen MT" w:cs="Arial"/>
          <w:b/>
          <w:bCs/>
          <w:color w:val="000000" w:themeColor="text1"/>
          <w:sz w:val="24"/>
          <w:szCs w:val="24"/>
        </w:rPr>
        <w:t>inputs through scanner class.</w:t>
      </w:r>
      <w:proofErr w:type="gramEnd"/>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3706781" cy="2913797"/>
            <wp:effectExtent l="19050" t="0" r="7969" b="0"/>
            <wp:docPr id="3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srcRect/>
                    <a:stretch>
                      <a:fillRect/>
                    </a:stretch>
                  </pic:blipFill>
                  <pic:spPr bwMode="auto">
                    <a:xfrm>
                      <a:off x="0" y="0"/>
                      <a:ext cx="3706887" cy="2913880"/>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20</w:t>
            </w:r>
          </w:p>
        </w:tc>
        <w:tc>
          <w:tcPr>
            <w:tcW w:w="5395"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how many numbers to cal  </w:t>
            </w:r>
            <w:proofErr w:type="spellStart"/>
            <w:r w:rsidRPr="00C02669">
              <w:rPr>
                <w:rFonts w:ascii="Tw Cen MT" w:eastAsia="Times New Roman" w:hAnsi="Tw Cen MT" w:cs="Arial"/>
                <w:color w:val="000000" w:themeColor="text1"/>
                <w:sz w:val="24"/>
                <w:szCs w:val="24"/>
              </w:rPr>
              <w:t>avg</w:t>
            </w:r>
            <w:proofErr w:type="spellEnd"/>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6  numbers</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average=3.5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how many numbers to cal  </w:t>
            </w:r>
            <w:proofErr w:type="spellStart"/>
            <w:r w:rsidRPr="00C02669">
              <w:rPr>
                <w:rFonts w:ascii="Tw Cen MT" w:eastAsia="Times New Roman" w:hAnsi="Tw Cen MT" w:cs="Arial"/>
                <w:color w:val="000000" w:themeColor="text1"/>
                <w:sz w:val="24"/>
                <w:szCs w:val="24"/>
              </w:rPr>
              <w:t>avg</w:t>
            </w:r>
            <w:proofErr w:type="spellEnd"/>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4  numbers</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average=19.0</w:t>
            </w:r>
          </w:p>
        </w:tc>
      </w:tr>
    </w:tbl>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Method - 3</w:t>
      </w:r>
      <w:r w:rsidRPr="00C02669">
        <w:rPr>
          <w:rFonts w:ascii="Tw Cen MT" w:eastAsia="Times New Roman" w:hAnsi="Tw Cen MT" w:cs="Arial"/>
          <w:b/>
          <w:bCs/>
          <w:color w:val="000000" w:themeColor="text1"/>
          <w:sz w:val="24"/>
          <w:szCs w:val="24"/>
        </w:rPr>
        <w:t xml:space="preserve"> Using Command Line Arguments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[wp_ad_camp_3]</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By using command line arguments: If you have no idea about command line arguments then do check out our guide here – </w:t>
      </w:r>
      <w:hyperlink r:id="rId102" w:tgtFrame="_blank" w:history="1">
        <w:r w:rsidRPr="00C02669">
          <w:rPr>
            <w:rFonts w:ascii="Tw Cen MT" w:eastAsia="Times New Roman" w:hAnsi="Tw Cen MT" w:cs="Arial"/>
            <w:color w:val="000000" w:themeColor="text1"/>
            <w:sz w:val="24"/>
            <w:szCs w:val="24"/>
          </w:rPr>
          <w:t>what are command line arguments in java with examples</w:t>
        </w:r>
      </w:hyperlink>
      <w:r w:rsidRPr="00C02669">
        <w:rPr>
          <w:rFonts w:ascii="Tw Cen MT" w:eastAsia="Times New Roman" w:hAnsi="Tw Cen MT" w:cs="Arial"/>
          <w:color w:val="000000" w:themeColor="text1"/>
          <w:sz w:val="24"/>
          <w:szCs w:val="24"/>
        </w:rPr>
        <w:t>.</w:t>
      </w:r>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2739844" cy="2750024"/>
            <wp:effectExtent l="19050" t="0" r="3356" b="0"/>
            <wp:docPr id="3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2739988" cy="2750169"/>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18</w:t>
            </w:r>
          </w:p>
        </w:tc>
        <w:tc>
          <w:tcPr>
            <w:tcW w:w="5395"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roofErr w:type="spellStart"/>
            <w:r w:rsidRPr="00C02669">
              <w:rPr>
                <w:rFonts w:ascii="Tw Cen MT" w:eastAsia="Times New Roman" w:hAnsi="Tw Cen MT" w:cs="Arial"/>
                <w:color w:val="000000" w:themeColor="text1"/>
                <w:sz w:val="24"/>
                <w:szCs w:val="24"/>
              </w:rPr>
              <w:t>javac</w:t>
            </w:r>
            <w:proofErr w:type="spellEnd"/>
            <w:r w:rsidRPr="00C02669">
              <w:rPr>
                <w:rFonts w:ascii="Tw Cen MT" w:eastAsia="Times New Roman" w:hAnsi="Tw Cen MT" w:cs="Arial"/>
                <w:color w:val="000000" w:themeColor="text1"/>
                <w:sz w:val="24"/>
                <w:szCs w:val="24"/>
              </w:rPr>
              <w:t xml:space="preserve"> Average.java</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java Average 1 2 3 4 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Average of (1,2,3,4,5)=3.0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2)java Average 1 2 3 4 5 6 7 8 9 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Average of (1,2,3,4,5,6,7,8,9,10)=5.5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3)java Average 25 52 35 52 111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Average of (25,52,35,52,111)=55.0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4)java Average  12 34 56 78 91 23 45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Average of (12,34,56,78,91,23,45)=48.42857142857143</w:t>
            </w:r>
          </w:p>
        </w:tc>
      </w:tr>
    </w:tbl>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4 </w:t>
      </w:r>
      <w:r w:rsidRPr="00C02669">
        <w:rPr>
          <w:rFonts w:ascii="Tw Cen MT" w:eastAsia="Times New Roman" w:hAnsi="Tw Cen MT" w:cs="Arial"/>
          <w:b/>
          <w:bCs/>
          <w:color w:val="000000" w:themeColor="text1"/>
          <w:sz w:val="24"/>
          <w:szCs w:val="24"/>
        </w:rPr>
        <w:t>Using the User Defined Method</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By using the user-defined method.</w:t>
      </w:r>
      <w:proofErr w:type="gramEnd"/>
      <w:r w:rsidRPr="00C02669">
        <w:rPr>
          <w:rFonts w:ascii="Tw Cen MT" w:eastAsia="Times New Roman" w:hAnsi="Tw Cen MT" w:cs="Arial"/>
          <w:color w:val="000000" w:themeColor="text1"/>
          <w:sz w:val="24"/>
          <w:szCs w:val="24"/>
        </w:rPr>
        <w:t xml:space="preserve"> You can do allocate whatever method. This is just for an example program.</w:t>
      </w:r>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3416667" cy="3411941"/>
            <wp:effectExtent l="19050" t="0" r="0" b="0"/>
            <wp:docPr id="3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srcRect/>
                    <a:stretch>
                      <a:fillRect/>
                    </a:stretch>
                  </pic:blipFill>
                  <pic:spPr bwMode="auto">
                    <a:xfrm>
                      <a:off x="0" y="0"/>
                      <a:ext cx="3416455" cy="3411729"/>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34"/>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tc>
        <w:tc>
          <w:tcPr>
            <w:tcW w:w="5389"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how many numbers to cal  </w:t>
            </w:r>
            <w:proofErr w:type="spellStart"/>
            <w:r w:rsidRPr="00C02669">
              <w:rPr>
                <w:rFonts w:ascii="Tw Cen MT" w:eastAsia="Times New Roman" w:hAnsi="Tw Cen MT" w:cs="Arial"/>
                <w:color w:val="000000" w:themeColor="text1"/>
                <w:sz w:val="24"/>
                <w:szCs w:val="24"/>
              </w:rPr>
              <w:t>avg</w:t>
            </w:r>
            <w:proofErr w:type="spellEnd"/>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6  numbers</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average=36</w:t>
            </w:r>
          </w:p>
        </w:tc>
      </w:tr>
    </w:tbl>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5 </w:t>
      </w:r>
      <w:proofErr w:type="gramStart"/>
      <w:r w:rsidRPr="00C02669">
        <w:rPr>
          <w:rFonts w:ascii="Tw Cen MT" w:eastAsia="Times New Roman" w:hAnsi="Tw Cen MT" w:cs="Arial"/>
          <w:b/>
          <w:bCs/>
          <w:color w:val="000000" w:themeColor="text1"/>
          <w:sz w:val="24"/>
          <w:szCs w:val="24"/>
        </w:rPr>
        <w:t>Through</w:t>
      </w:r>
      <w:proofErr w:type="gramEnd"/>
      <w:r w:rsidRPr="00C02669">
        <w:rPr>
          <w:rFonts w:ascii="Tw Cen MT" w:eastAsia="Times New Roman" w:hAnsi="Tw Cen MT" w:cs="Arial"/>
          <w:b/>
          <w:bCs/>
          <w:color w:val="000000" w:themeColor="text1"/>
          <w:sz w:val="24"/>
          <w:szCs w:val="24"/>
        </w:rPr>
        <w:t xml:space="preserve"> creating a separate class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Java program for </w:t>
      </w:r>
      <w:proofErr w:type="gramStart"/>
      <w:r w:rsidRPr="00C02669">
        <w:rPr>
          <w:rFonts w:ascii="Tw Cen MT" w:eastAsia="Times New Roman" w:hAnsi="Tw Cen MT" w:cs="Arial"/>
          <w:color w:val="000000" w:themeColor="text1"/>
          <w:sz w:val="24"/>
          <w:szCs w:val="24"/>
        </w:rPr>
        <w:t>getting  average</w:t>
      </w:r>
      <w:proofErr w:type="gramEnd"/>
      <w:r w:rsidRPr="00C02669">
        <w:rPr>
          <w:rFonts w:ascii="Tw Cen MT" w:eastAsia="Times New Roman" w:hAnsi="Tw Cen MT" w:cs="Arial"/>
          <w:color w:val="000000" w:themeColor="text1"/>
          <w:sz w:val="24"/>
          <w:szCs w:val="24"/>
        </w:rPr>
        <w:t xml:space="preserve"> of numbers through creating a separate class( ) and taking inputs through scanner class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Java</w:t>
      </w:r>
    </w:p>
    <w:p w:rsidR="00A55311" w:rsidRPr="00C02669" w:rsidRDefault="00A55311" w:rsidP="00A55311">
      <w:pPr>
        <w:spacing w:after="0"/>
        <w:ind w:right="-432"/>
        <w:jc w:val="both"/>
        <w:rPr>
          <w:rFonts w:ascii="Tw Cen MT" w:hAnsi="Tw Cen MT" w:cs="Arial"/>
          <w:color w:val="000000" w:themeColor="text1"/>
          <w:sz w:val="24"/>
          <w:szCs w:val="24"/>
        </w:rPr>
      </w:pPr>
      <w:r>
        <w:rPr>
          <w:rFonts w:ascii="Tw Cen MT" w:hAnsi="Tw Cen MT" w:cs="Arial"/>
          <w:noProof/>
          <w:color w:val="000000" w:themeColor="text1"/>
          <w:sz w:val="24"/>
          <w:szCs w:val="24"/>
        </w:rPr>
        <w:lastRenderedPageBreak/>
        <w:drawing>
          <wp:inline distT="0" distB="0" distL="0" distR="0">
            <wp:extent cx="3267363" cy="3609833"/>
            <wp:effectExtent l="19050" t="0" r="9237" b="0"/>
            <wp:docPr id="3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cstate="print"/>
                    <a:srcRect/>
                    <a:stretch>
                      <a:fillRect/>
                    </a:stretch>
                  </pic:blipFill>
                  <pic:spPr bwMode="auto">
                    <a:xfrm>
                      <a:off x="0" y="0"/>
                      <a:ext cx="3268095" cy="3610642"/>
                    </a:xfrm>
                    <a:prstGeom prst="rect">
                      <a:avLst/>
                    </a:prstGeom>
                    <a:noFill/>
                    <a:ln w="9525">
                      <a:noFill/>
                      <a:miter lim="800000"/>
                      <a:headEnd/>
                      <a:tailEnd/>
                    </a:ln>
                  </pic:spPr>
                </pic:pic>
              </a:graphicData>
            </a:graphic>
          </wp:inline>
        </w:drawing>
      </w:r>
    </w:p>
    <w:p w:rsidR="00A55311" w:rsidRDefault="00A55311" w:rsidP="00A55311">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A55311" w:rsidRDefault="00A55311" w:rsidP="00F763A7">
      <w:pPr>
        <w:spacing w:after="0"/>
        <w:ind w:right="-432"/>
        <w:jc w:val="both"/>
        <w:rPr>
          <w:rFonts w:ascii="Tw Cen MT" w:hAnsi="Tw Cen MT" w:cs="Arial"/>
          <w:color w:val="000000" w:themeColor="text1"/>
          <w:sz w:val="24"/>
          <w:szCs w:val="24"/>
        </w:rPr>
      </w:pPr>
    </w:p>
    <w:p w:rsidR="00211EC4" w:rsidRPr="00C02669" w:rsidRDefault="00211EC4" w:rsidP="00211EC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Check Vowel Or Consonant</w:t>
      </w:r>
    </w:p>
    <w:p w:rsidR="00211EC4" w:rsidRPr="00C02669" w:rsidRDefault="00211EC4" w:rsidP="00211EC4">
      <w:pPr>
        <w:numPr>
          <w:ilvl w:val="0"/>
          <w:numId w:val="41"/>
        </w:numPr>
        <w:spacing w:after="0" w:line="240" w:lineRule="auto"/>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 xml:space="preserve">What are the </w:t>
      </w:r>
      <w:proofErr w:type="gramStart"/>
      <w:r w:rsidRPr="00C02669">
        <w:rPr>
          <w:rStyle w:val="Strong"/>
          <w:rFonts w:ascii="Tw Cen MT" w:hAnsi="Tw Cen MT" w:cs="Arial"/>
          <w:color w:val="000000" w:themeColor="text1"/>
          <w:sz w:val="24"/>
          <w:szCs w:val="24"/>
          <w:bdr w:val="none" w:sz="0" w:space="0" w:color="auto" w:frame="1"/>
        </w:rPr>
        <w:t>Vowels ?</w:t>
      </w:r>
      <w:proofErr w:type="gramEnd"/>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A: Def: A speech sound which is produced with the vibration of vocal chords without audible friction, which is being blocked by teeth, tongue or </w:t>
      </w:r>
      <w:proofErr w:type="gramStart"/>
      <w:r w:rsidRPr="00C02669">
        <w:rPr>
          <w:rFonts w:ascii="Tw Cen MT" w:hAnsi="Tw Cen MT" w:cs="Arial"/>
          <w:color w:val="000000" w:themeColor="text1"/>
        </w:rPr>
        <w:t>lips :P</w:t>
      </w:r>
      <w:proofErr w:type="gramEnd"/>
      <w:r w:rsidRPr="00C02669">
        <w:rPr>
          <w:rFonts w:ascii="Tw Cen MT" w:hAnsi="Tw Cen MT" w:cs="Arial"/>
          <w:color w:val="000000" w:themeColor="text1"/>
        </w:rPr>
        <w:t>.</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We know that there are Five vowels: </w:t>
      </w:r>
      <w:r w:rsidRPr="00C02669">
        <w:rPr>
          <w:rStyle w:val="Strong"/>
          <w:rFonts w:ascii="Tw Cen MT" w:eastAsiaTheme="majorEastAsia" w:hAnsi="Tw Cen MT" w:cs="Arial"/>
          <w:color w:val="000000" w:themeColor="text1"/>
          <w:bdr w:val="none" w:sz="0" w:space="0" w:color="auto" w:frame="1"/>
        </w:rPr>
        <w:t xml:space="preserve">a, e, </w:t>
      </w:r>
      <w:proofErr w:type="spellStart"/>
      <w:r w:rsidRPr="00C02669">
        <w:rPr>
          <w:rStyle w:val="Strong"/>
          <w:rFonts w:ascii="Tw Cen MT" w:eastAsiaTheme="majorEastAsia" w:hAnsi="Tw Cen MT" w:cs="Arial"/>
          <w:color w:val="000000" w:themeColor="text1"/>
          <w:bdr w:val="none" w:sz="0" w:space="0" w:color="auto" w:frame="1"/>
        </w:rPr>
        <w:t>i</w:t>
      </w:r>
      <w:proofErr w:type="spellEnd"/>
      <w:r w:rsidRPr="00C02669">
        <w:rPr>
          <w:rStyle w:val="Strong"/>
          <w:rFonts w:ascii="Tw Cen MT" w:eastAsiaTheme="majorEastAsia" w:hAnsi="Tw Cen MT" w:cs="Arial"/>
          <w:color w:val="000000" w:themeColor="text1"/>
          <w:bdr w:val="none" w:sz="0" w:space="0" w:color="auto" w:frame="1"/>
        </w:rPr>
        <w:t>, o, u or A, I, E, O, U</w:t>
      </w:r>
      <w:r w:rsidRPr="00C02669">
        <w:rPr>
          <w:rFonts w:ascii="Tw Cen MT" w:hAnsi="Tw Cen MT" w:cs="Arial"/>
          <w:color w:val="000000" w:themeColor="text1"/>
        </w:rPr>
        <w:t>.</w:t>
      </w:r>
    </w:p>
    <w:p w:rsidR="00211EC4" w:rsidRPr="00C02669" w:rsidRDefault="00211EC4" w:rsidP="00211EC4">
      <w:pPr>
        <w:numPr>
          <w:ilvl w:val="0"/>
          <w:numId w:val="42"/>
        </w:numPr>
        <w:spacing w:after="0" w:line="240" w:lineRule="auto"/>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What are the consonants then?</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Apart from A, E, I, O, U</w:t>
      </w:r>
      <w:r w:rsidRPr="00C02669">
        <w:rPr>
          <w:rFonts w:ascii="Tw Cen MT" w:hAnsi="Tw Cen MT" w:cs="Arial"/>
          <w:color w:val="000000" w:themeColor="text1"/>
          <w:bdr w:val="none" w:sz="0" w:space="0" w:color="auto" w:frame="1"/>
        </w:rPr>
        <w:t> rest of the alphabets are consonants</w:t>
      </w:r>
      <w:r w:rsidRPr="00C02669">
        <w:rPr>
          <w:rFonts w:ascii="Tw Cen MT" w:hAnsi="Tw Cen MT" w:cs="Arial"/>
          <w:color w:val="000000" w:themeColor="text1"/>
        </w:rPr>
        <w:t>. That’s it.</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Basically, we can write the code in two different ways, using if statement or if-else statement or Java switch case statement.</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There you go:</w:t>
      </w:r>
    </w:p>
    <w:p w:rsidR="00211EC4" w:rsidRPr="00C02669" w:rsidRDefault="00211EC4" w:rsidP="00211EC4">
      <w:pPr>
        <w:pStyle w:val="Heading2"/>
        <w:spacing w:before="228"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 xml:space="preserve">Java Program </w:t>
      </w:r>
      <w:proofErr w:type="gramStart"/>
      <w:r w:rsidRPr="00C02669">
        <w:rPr>
          <w:rFonts w:ascii="Tw Cen MT" w:hAnsi="Tw Cen MT" w:cs="Arial"/>
          <w:b w:val="0"/>
          <w:bCs w:val="0"/>
          <w:color w:val="000000" w:themeColor="text1"/>
          <w:sz w:val="24"/>
          <w:szCs w:val="24"/>
        </w:rPr>
        <w:t>To Print Whether The</w:t>
      </w:r>
      <w:proofErr w:type="gramEnd"/>
      <w:r w:rsidRPr="00C02669">
        <w:rPr>
          <w:rFonts w:ascii="Tw Cen MT" w:hAnsi="Tw Cen MT" w:cs="Arial"/>
          <w:b w:val="0"/>
          <w:bCs w:val="0"/>
          <w:color w:val="000000" w:themeColor="text1"/>
          <w:sz w:val="24"/>
          <w:szCs w:val="24"/>
        </w:rPr>
        <w:t xml:space="preserve"> Given Alphabet is Vowel Or Consonant</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 Using Switch Case</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[wp_ad_camp_3]</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Here we are using switch case, generally switch is used one out of multiple options, </w:t>
      </w:r>
      <w:proofErr w:type="gramStart"/>
      <w:r w:rsidRPr="00C02669">
        <w:rPr>
          <w:rFonts w:ascii="Tw Cen MT" w:hAnsi="Tw Cen MT" w:cs="Arial"/>
          <w:color w:val="000000" w:themeColor="text1"/>
        </w:rPr>
        <w:t>an</w:t>
      </w:r>
      <w:proofErr w:type="gramEnd"/>
      <w:r w:rsidRPr="00C02669">
        <w:rPr>
          <w:rFonts w:ascii="Tw Cen MT" w:hAnsi="Tw Cen MT" w:cs="Arial"/>
          <w:color w:val="000000" w:themeColor="text1"/>
        </w:rPr>
        <w:t xml:space="preserve"> if-else ladder can also be used to select one out of multiple options. In simple words, we can say </w:t>
      </w:r>
      <w:hyperlink r:id="rId106" w:tgtFrame="_blank" w:history="1">
        <w:r w:rsidRPr="00C02669">
          <w:rPr>
            <w:rStyle w:val="Hyperlink"/>
            <w:rFonts w:ascii="Tw Cen MT" w:eastAsiaTheme="majorEastAsia" w:hAnsi="Tw Cen MT" w:cs="Arial"/>
            <w:color w:val="000000" w:themeColor="text1"/>
            <w:u w:val="none"/>
            <w:bdr w:val="none" w:sz="0" w:space="0" w:color="auto" w:frame="1"/>
          </w:rPr>
          <w:t>the switch is a multi-branch statement</w:t>
        </w:r>
      </w:hyperlink>
      <w:r w:rsidRPr="00C02669">
        <w:rPr>
          <w:rFonts w:ascii="Tw Cen MT" w:hAnsi="Tw Cen MT" w:cs="Arial"/>
          <w:color w:val="000000" w:themeColor="text1"/>
        </w:rPr>
        <w:t>.</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Here the combination of both small letters and capital letters are represented as vowels. With the help of the case statement, the output will display on what the user is going to be entered. If it is out of 10 alphabets, it will display vowel or else consonant.</w:t>
      </w:r>
    </w:p>
    <w:p w:rsidR="00211EC4" w:rsidRDefault="00211EC4" w:rsidP="00211EC4">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lastRenderedPageBreak/>
        <w:drawing>
          <wp:inline distT="0" distB="0" distL="0" distR="0">
            <wp:extent cx="4098913" cy="4790364"/>
            <wp:effectExtent l="19050" t="0" r="0" b="0"/>
            <wp:docPr id="1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srcRect/>
                    <a:stretch>
                      <a:fillRect/>
                    </a:stretch>
                  </pic:blipFill>
                  <pic:spPr bwMode="auto">
                    <a:xfrm>
                      <a:off x="0" y="0"/>
                      <a:ext cx="4099754" cy="4791347"/>
                    </a:xfrm>
                    <a:prstGeom prst="rect">
                      <a:avLst/>
                    </a:prstGeom>
                    <a:noFill/>
                    <a:ln w="9525">
                      <a:noFill/>
                      <a:miter lim="800000"/>
                      <a:headEnd/>
                      <a:tailEnd/>
                    </a:ln>
                  </pic:spPr>
                </pic:pic>
              </a:graphicData>
            </a:graphic>
          </wp:inline>
        </w:drawing>
      </w:r>
    </w:p>
    <w:p w:rsidR="00211EC4" w:rsidRPr="00C02669" w:rsidRDefault="00211EC4" w:rsidP="00211EC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3 Sample Outputs:</w:t>
      </w:r>
    </w:p>
    <w:tbl>
      <w:tblPr>
        <w:tblW w:w="0" w:type="auto"/>
        <w:tblCellSpacing w:w="15" w:type="dxa"/>
        <w:tblCellMar>
          <w:top w:w="15" w:type="dxa"/>
          <w:left w:w="15" w:type="dxa"/>
          <w:bottom w:w="15" w:type="dxa"/>
          <w:right w:w="15" w:type="dxa"/>
        </w:tblCellMar>
        <w:tblLook w:val="04A0"/>
      </w:tblPr>
      <w:tblGrid>
        <w:gridCol w:w="208"/>
        <w:gridCol w:w="5513"/>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a</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Entered </w:t>
            </w:r>
            <w:r w:rsidRPr="00C02669">
              <w:rPr>
                <w:rStyle w:val="crayon-i"/>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w:t>
            </w:r>
            <w:r w:rsidRPr="00C02669">
              <w:rPr>
                <w:rStyle w:val="crayon-v"/>
                <w:rFonts w:ascii="Tw Cen MT" w:hAnsi="Tw Cen MT" w:cs="Arial"/>
                <w:color w:val="000000" w:themeColor="text1"/>
                <w:sz w:val="24"/>
                <w:szCs w:val="24"/>
                <w:bdr w:val="none" w:sz="0" w:space="0" w:color="auto" w:frame="1"/>
              </w:rPr>
              <w:t>Vowel</w:t>
            </w:r>
          </w:p>
        </w:tc>
      </w:tr>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A</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Entered </w:t>
            </w:r>
            <w:r w:rsidRPr="00C02669">
              <w:rPr>
                <w:rStyle w:val="crayon-i"/>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w:t>
            </w:r>
            <w:r w:rsidRPr="00C02669">
              <w:rPr>
                <w:rStyle w:val="crayon-v"/>
                <w:rFonts w:ascii="Tw Cen MT" w:hAnsi="Tw Cen MT" w:cs="Arial"/>
                <w:color w:val="000000" w:themeColor="text1"/>
                <w:sz w:val="24"/>
                <w:szCs w:val="24"/>
                <w:bdr w:val="none" w:sz="0" w:space="0" w:color="auto" w:frame="1"/>
              </w:rPr>
              <w:t>Vowel</w:t>
            </w:r>
          </w:p>
        </w:tc>
      </w:tr>
    </w:tbl>
    <w:p w:rsidR="00211EC4" w:rsidRPr="00C02669" w:rsidRDefault="00211EC4" w:rsidP="00211EC4">
      <w:pPr>
        <w:spacing w:after="0"/>
        <w:jc w:val="both"/>
        <w:rPr>
          <w:rFonts w:ascii="Tw Cen MT" w:hAnsi="Tw Cen MT" w:cs="Arial"/>
          <w:vanish/>
          <w:color w:val="000000" w:themeColor="text1"/>
          <w:sz w:val="24"/>
          <w:szCs w:val="24"/>
        </w:rPr>
      </w:pPr>
    </w:p>
    <w:tbl>
      <w:tblPr>
        <w:tblW w:w="0" w:type="auto"/>
        <w:tblCellSpacing w:w="15" w:type="dxa"/>
        <w:tblCellMar>
          <w:top w:w="15" w:type="dxa"/>
          <w:left w:w="15" w:type="dxa"/>
          <w:bottom w:w="15" w:type="dxa"/>
          <w:right w:w="15" w:type="dxa"/>
        </w:tblCellMar>
        <w:tblLook w:val="04A0"/>
      </w:tblPr>
      <w:tblGrid>
        <w:gridCol w:w="208"/>
        <w:gridCol w:w="5513"/>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Z</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Entered </w:t>
            </w:r>
            <w:r w:rsidRPr="00C02669">
              <w:rPr>
                <w:rStyle w:val="crayon-i"/>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Z</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Consonant</w:t>
            </w:r>
          </w:p>
        </w:tc>
      </w:tr>
    </w:tbl>
    <w:p w:rsidR="00211EC4" w:rsidRPr="00C02669" w:rsidRDefault="00211EC4" w:rsidP="00211EC4">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2.  Using If else Statement </w:t>
      </w:r>
    </w:p>
    <w:p w:rsidR="00211EC4" w:rsidRPr="00C02669" w:rsidRDefault="00211EC4" w:rsidP="00211EC4">
      <w:pPr>
        <w:numPr>
          <w:ilvl w:val="0"/>
          <w:numId w:val="43"/>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There you go another program using if else statement with sample outputs – learn more about if else statement here.</w:t>
      </w:r>
    </w:p>
    <w:p w:rsidR="00211EC4" w:rsidRDefault="00211EC4" w:rsidP="00211EC4">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lastRenderedPageBreak/>
        <w:drawing>
          <wp:inline distT="0" distB="0" distL="0" distR="0">
            <wp:extent cx="5146628" cy="2793360"/>
            <wp:effectExtent l="19050" t="0" r="0" b="0"/>
            <wp:docPr id="1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cstate="print"/>
                    <a:srcRect/>
                    <a:stretch>
                      <a:fillRect/>
                    </a:stretch>
                  </pic:blipFill>
                  <pic:spPr bwMode="auto">
                    <a:xfrm>
                      <a:off x="0" y="0"/>
                      <a:ext cx="5148572" cy="2794415"/>
                    </a:xfrm>
                    <a:prstGeom prst="rect">
                      <a:avLst/>
                    </a:prstGeom>
                    <a:noFill/>
                    <a:ln w="9525">
                      <a:noFill/>
                      <a:miter lim="800000"/>
                      <a:headEnd/>
                      <a:tailEnd/>
                    </a:ln>
                  </pic:spPr>
                </pic:pic>
              </a:graphicData>
            </a:graphic>
          </wp:inline>
        </w:drawing>
      </w:r>
    </w:p>
    <w:p w:rsidR="00211EC4" w:rsidRPr="00C02669" w:rsidRDefault="00211EC4" w:rsidP="00211EC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G</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Entered </w:t>
            </w:r>
            <w:r w:rsidRPr="00C02669">
              <w:rPr>
                <w:rStyle w:val="crayon-i"/>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Consonant</w:t>
            </w:r>
          </w:p>
        </w:tc>
      </w:tr>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54</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an </w:t>
            </w:r>
            <w:r w:rsidRPr="00C02669">
              <w:rPr>
                <w:rStyle w:val="crayon-v"/>
                <w:rFonts w:ascii="Tw Cen MT" w:hAnsi="Tw Cen MT" w:cs="Arial"/>
                <w:color w:val="000000" w:themeColor="text1"/>
                <w:sz w:val="24"/>
                <w:szCs w:val="24"/>
                <w:bdr w:val="none" w:sz="0" w:space="0" w:color="auto" w:frame="1"/>
              </w:rPr>
              <w:t>alphabet</w:t>
            </w:r>
          </w:p>
        </w:tc>
      </w:tr>
    </w:tbl>
    <w:p w:rsidR="00211EC4" w:rsidRPr="00C02669" w:rsidRDefault="00211EC4" w:rsidP="00211EC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shd w:val="clear" w:color="auto" w:fill="FFFFFF"/>
        </w:rPr>
        <w:t> </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w:t>
      </w:r>
    </w:p>
    <w:p w:rsidR="00211EC4" w:rsidRPr="00C02669" w:rsidRDefault="00211EC4" w:rsidP="00211EC4">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t>3. Using Method</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Java program to print whether the given character is vowel or consonant using Method or function with sample outputs.</w:t>
      </w:r>
      <w:proofErr w:type="gramEnd"/>
    </w:p>
    <w:p w:rsidR="00211EC4" w:rsidRDefault="00211EC4" w:rsidP="00211EC4">
      <w:pPr>
        <w:spacing w:after="0"/>
        <w:jc w:val="both"/>
        <w:rPr>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5309210" cy="3384644"/>
            <wp:effectExtent l="19050" t="0" r="5740" b="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srcRect/>
                    <a:stretch>
                      <a:fillRect/>
                    </a:stretch>
                  </pic:blipFill>
                  <pic:spPr bwMode="auto">
                    <a:xfrm>
                      <a:off x="0" y="0"/>
                      <a:ext cx="5308920" cy="3384459"/>
                    </a:xfrm>
                    <a:prstGeom prst="rect">
                      <a:avLst/>
                    </a:prstGeom>
                    <a:noFill/>
                    <a:ln w="9525">
                      <a:noFill/>
                      <a:miter lim="800000"/>
                      <a:headEnd/>
                      <a:tailEnd/>
                    </a:ln>
                  </pic:spPr>
                </pic:pic>
              </a:graphicData>
            </a:graphic>
          </wp:inline>
        </w:drawing>
      </w:r>
    </w:p>
    <w:p w:rsidR="00211EC4" w:rsidRPr="00C02669" w:rsidRDefault="00211EC4" w:rsidP="00211EC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Entered </w:t>
            </w:r>
            <w:r w:rsidRPr="00C02669">
              <w:rPr>
                <w:rStyle w:val="crayon-i"/>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w:t>
            </w:r>
            <w:r w:rsidRPr="00C02669">
              <w:rPr>
                <w:rStyle w:val="crayon-v"/>
                <w:rFonts w:ascii="Tw Cen MT" w:hAnsi="Tw Cen MT" w:cs="Arial"/>
                <w:color w:val="000000" w:themeColor="text1"/>
                <w:sz w:val="24"/>
                <w:szCs w:val="24"/>
                <w:bdr w:val="none" w:sz="0" w:space="0" w:color="auto" w:frame="1"/>
              </w:rPr>
              <w:t>Vowel</w:t>
            </w:r>
          </w:p>
        </w:tc>
      </w:tr>
    </w:tbl>
    <w:p w:rsidR="00211EC4" w:rsidRPr="00C02669" w:rsidRDefault="00211EC4" w:rsidP="00211EC4">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208"/>
        <w:gridCol w:w="5513"/>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character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st"/>
                <w:rFonts w:ascii="Tw Cen MT" w:hAnsi="Tw Cen MT" w:cs="Arial"/>
                <w:color w:val="000000" w:themeColor="text1"/>
                <w:sz w:val="24"/>
                <w:szCs w:val="24"/>
                <w:bdr w:val="none" w:sz="0" w:space="0" w:color="auto" w:frame="1"/>
              </w:rPr>
              <w:t>Not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an </w:t>
            </w:r>
            <w:r w:rsidRPr="00C02669">
              <w:rPr>
                <w:rStyle w:val="crayon-v"/>
                <w:rFonts w:ascii="Tw Cen MT" w:hAnsi="Tw Cen MT" w:cs="Arial"/>
                <w:color w:val="000000" w:themeColor="text1"/>
                <w:sz w:val="24"/>
                <w:szCs w:val="24"/>
                <w:bdr w:val="none" w:sz="0" w:space="0" w:color="auto" w:frame="1"/>
              </w:rPr>
              <w:t>alphabet</w:t>
            </w:r>
          </w:p>
        </w:tc>
      </w:tr>
    </w:tbl>
    <w:p w:rsidR="00211EC4" w:rsidRPr="00C02669" w:rsidRDefault="00211EC4" w:rsidP="00211EC4">
      <w:pPr>
        <w:spacing w:after="0"/>
        <w:ind w:right="-432"/>
        <w:jc w:val="both"/>
        <w:rPr>
          <w:rFonts w:ascii="Tw Cen MT" w:hAnsi="Tw Cen MT" w:cs="Arial"/>
          <w:color w:val="000000" w:themeColor="text1"/>
          <w:sz w:val="24"/>
          <w:szCs w:val="24"/>
        </w:rPr>
      </w:pPr>
    </w:p>
    <w:p w:rsidR="00211EC4" w:rsidRPr="00C02669" w:rsidRDefault="00211EC4" w:rsidP="00F763A7">
      <w:pPr>
        <w:spacing w:after="0"/>
        <w:ind w:right="-432"/>
        <w:jc w:val="both"/>
        <w:rPr>
          <w:rFonts w:ascii="Tw Cen MT" w:hAnsi="Tw Cen MT" w:cs="Arial"/>
          <w:color w:val="000000" w:themeColor="text1"/>
          <w:sz w:val="24"/>
          <w:szCs w:val="24"/>
        </w:rPr>
      </w:pPr>
    </w:p>
    <w:p w:rsidR="00211EC4" w:rsidRPr="00C02669" w:rsidRDefault="00211EC4" w:rsidP="00211EC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noProof/>
          <w:color w:val="000000" w:themeColor="text1"/>
          <w:kern w:val="36"/>
          <w:sz w:val="24"/>
          <w:szCs w:val="24"/>
        </w:rPr>
        <w:drawing>
          <wp:anchor distT="0" distB="0" distL="114300" distR="114300" simplePos="0" relativeHeight="251671552" behindDoc="0" locked="0" layoutInCell="1" allowOverlap="1">
            <wp:simplePos x="0" y="0"/>
            <wp:positionH relativeFrom="column">
              <wp:posOffset>4742815</wp:posOffset>
            </wp:positionH>
            <wp:positionV relativeFrom="paragraph">
              <wp:posOffset>151130</wp:posOffset>
            </wp:positionV>
            <wp:extent cx="1600200" cy="398780"/>
            <wp:effectExtent l="19050" t="0" r="0" b="0"/>
            <wp:wrapThrough wrapText="bothSides">
              <wp:wrapPolygon edited="0">
                <wp:start x="-257" y="0"/>
                <wp:lineTo x="-257" y="20637"/>
                <wp:lineTo x="21600" y="20637"/>
                <wp:lineTo x="21600" y="0"/>
                <wp:lineTo x="-257" y="0"/>
              </wp:wrapPolygon>
            </wp:wrapThrough>
            <wp:docPr id="80" name="Picture 80" descr="Vow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owels"/>
                    <pic:cNvPicPr>
                      <a:picLocks noChangeAspect="1" noChangeArrowheads="1"/>
                    </pic:cNvPicPr>
                  </pic:nvPicPr>
                  <pic:blipFill>
                    <a:blip r:embed="rId110" cstate="print"/>
                    <a:srcRect l="8560" t="26950" r="9234" b="24038"/>
                    <a:stretch>
                      <a:fillRect/>
                    </a:stretch>
                  </pic:blipFill>
                  <pic:spPr bwMode="auto">
                    <a:xfrm>
                      <a:off x="0" y="0"/>
                      <a:ext cx="1600200" cy="398780"/>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 xml:space="preserve">Java Program Count Vowels </w:t>
      </w:r>
      <w:proofErr w:type="gramStart"/>
      <w:r w:rsidRPr="00C02669">
        <w:rPr>
          <w:rFonts w:ascii="Tw Cen MT" w:eastAsia="Times New Roman" w:hAnsi="Tw Cen MT" w:cs="Arial"/>
          <w:b/>
          <w:bCs/>
          <w:color w:val="000000" w:themeColor="text1"/>
          <w:kern w:val="36"/>
          <w:sz w:val="24"/>
          <w:szCs w:val="24"/>
          <w:bdr w:val="none" w:sz="0" w:space="0" w:color="auto" w:frame="1"/>
        </w:rPr>
        <w:t>In</w:t>
      </w:r>
      <w:proofErr w:type="gramEnd"/>
      <w:r w:rsidRPr="00C02669">
        <w:rPr>
          <w:rFonts w:ascii="Tw Cen MT" w:eastAsia="Times New Roman" w:hAnsi="Tw Cen MT" w:cs="Arial"/>
          <w:b/>
          <w:bCs/>
          <w:color w:val="000000" w:themeColor="text1"/>
          <w:kern w:val="36"/>
          <w:sz w:val="24"/>
          <w:szCs w:val="24"/>
          <w:bdr w:val="none" w:sz="0" w:space="0" w:color="auto" w:frame="1"/>
        </w:rPr>
        <w:t xml:space="preserve"> A String </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Vowels </w:t>
      </w:r>
      <w:r w:rsidRPr="00C02669">
        <w:rPr>
          <w:rFonts w:ascii="Tw Cen MT" w:hAnsi="Tw Cen MT" w:cs="Arial"/>
          <w:color w:val="000000" w:themeColor="text1"/>
        </w:rPr>
        <w:t>are the words whose sounds are produced with an open vocal tract, giving them the distinct class of speech sound, apart from Consonants.</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English Alphabet series has 5 Vowels and 21 Consonants in the total combination of 26 Alphabets. Those are A, E, I, O &amp; U.</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There are several words in the English language that contains all the five vowels in contention. Those are as follows:</w:t>
      </w:r>
    </w:p>
    <w:p w:rsidR="00211EC4" w:rsidRPr="00C02669" w:rsidRDefault="00211EC4" w:rsidP="00211EC4">
      <w:pPr>
        <w:numPr>
          <w:ilvl w:val="0"/>
          <w:numId w:val="36"/>
        </w:numPr>
        <w:spacing w:after="0" w:line="240" w:lineRule="auto"/>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Abstemious</w:t>
      </w:r>
    </w:p>
    <w:p w:rsidR="00211EC4" w:rsidRPr="00C02669" w:rsidRDefault="00211EC4" w:rsidP="00211EC4">
      <w:pPr>
        <w:numPr>
          <w:ilvl w:val="0"/>
          <w:numId w:val="36"/>
        </w:numPr>
        <w:spacing w:after="0" w:line="240" w:lineRule="auto"/>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Facetious</w:t>
      </w:r>
    </w:p>
    <w:p w:rsidR="00211EC4" w:rsidRPr="00C02669" w:rsidRDefault="00211EC4" w:rsidP="00211EC4">
      <w:pPr>
        <w:numPr>
          <w:ilvl w:val="0"/>
          <w:numId w:val="36"/>
        </w:numPr>
        <w:spacing w:after="0" w:line="240" w:lineRule="auto"/>
        <w:ind w:left="0" w:firstLine="0"/>
        <w:jc w:val="both"/>
        <w:rPr>
          <w:rFonts w:ascii="Tw Cen MT" w:hAnsi="Tw Cen MT" w:cs="Arial"/>
          <w:color w:val="000000" w:themeColor="text1"/>
          <w:sz w:val="24"/>
          <w:szCs w:val="24"/>
        </w:rPr>
      </w:pPr>
      <w:proofErr w:type="spellStart"/>
      <w:r w:rsidRPr="00C02669">
        <w:rPr>
          <w:rStyle w:val="Strong"/>
          <w:rFonts w:ascii="Tw Cen MT" w:hAnsi="Tw Cen MT" w:cs="Arial"/>
          <w:color w:val="000000" w:themeColor="text1"/>
          <w:sz w:val="24"/>
          <w:szCs w:val="24"/>
          <w:bdr w:val="none" w:sz="0" w:space="0" w:color="auto" w:frame="1"/>
        </w:rPr>
        <w:t>Arsenious</w:t>
      </w:r>
      <w:proofErr w:type="spellEnd"/>
    </w:p>
    <w:p w:rsidR="00211EC4" w:rsidRPr="00C02669" w:rsidRDefault="00211EC4" w:rsidP="00211EC4">
      <w:pPr>
        <w:numPr>
          <w:ilvl w:val="0"/>
          <w:numId w:val="36"/>
        </w:numPr>
        <w:spacing w:after="0" w:line="240" w:lineRule="auto"/>
        <w:ind w:left="0" w:firstLine="0"/>
        <w:jc w:val="both"/>
        <w:rPr>
          <w:rFonts w:ascii="Tw Cen MT" w:hAnsi="Tw Cen MT" w:cs="Arial"/>
          <w:color w:val="000000" w:themeColor="text1"/>
          <w:sz w:val="24"/>
          <w:szCs w:val="24"/>
        </w:rPr>
      </w:pPr>
      <w:proofErr w:type="spellStart"/>
      <w:r w:rsidRPr="00C02669">
        <w:rPr>
          <w:rStyle w:val="Strong"/>
          <w:rFonts w:ascii="Tw Cen MT" w:hAnsi="Tw Cen MT" w:cs="Arial"/>
          <w:color w:val="000000" w:themeColor="text1"/>
          <w:sz w:val="24"/>
          <w:szCs w:val="24"/>
          <w:bdr w:val="none" w:sz="0" w:space="0" w:color="auto" w:frame="1"/>
        </w:rPr>
        <w:t>Annelidous</w:t>
      </w:r>
      <w:proofErr w:type="spellEnd"/>
    </w:p>
    <w:p w:rsidR="00211EC4" w:rsidRPr="00C02669" w:rsidRDefault="00211EC4" w:rsidP="00211EC4">
      <w:pPr>
        <w:numPr>
          <w:ilvl w:val="0"/>
          <w:numId w:val="36"/>
        </w:numPr>
        <w:spacing w:after="0" w:line="240" w:lineRule="auto"/>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Uncomplimentary</w:t>
      </w:r>
    </w:p>
    <w:p w:rsidR="00211EC4" w:rsidRPr="00C02669" w:rsidRDefault="00211EC4" w:rsidP="00211EC4">
      <w:pPr>
        <w:numPr>
          <w:ilvl w:val="0"/>
          <w:numId w:val="36"/>
        </w:numPr>
        <w:spacing w:after="0" w:line="240" w:lineRule="auto"/>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rPr>
        <w:t>Education etc.</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Thus, the methods used to find vowels in a given string in Java Programming are as follows:</w:t>
      </w:r>
    </w:p>
    <w:p w:rsidR="00211EC4" w:rsidRPr="00C02669" w:rsidRDefault="00211EC4" w:rsidP="00211EC4">
      <w:pPr>
        <w:pStyle w:val="Heading2"/>
        <w:spacing w:before="0" w:line="240" w:lineRule="atLeast"/>
        <w:jc w:val="both"/>
        <w:rPr>
          <w:rFonts w:ascii="Tw Cen MT" w:hAnsi="Tw Cen MT" w:cs="Arial"/>
          <w:b w:val="0"/>
          <w:bCs w:val="0"/>
          <w:color w:val="000000" w:themeColor="text1"/>
          <w:sz w:val="24"/>
          <w:szCs w:val="24"/>
        </w:rPr>
      </w:pPr>
      <w:r w:rsidRPr="00C02669">
        <w:rPr>
          <w:rStyle w:val="Strong"/>
          <w:rFonts w:ascii="Tw Cen MT" w:hAnsi="Tw Cen MT" w:cs="Arial"/>
          <w:b/>
          <w:bCs/>
          <w:color w:val="000000" w:themeColor="text1"/>
          <w:sz w:val="24"/>
          <w:szCs w:val="24"/>
          <w:bdr w:val="none" w:sz="0" w:space="0" w:color="auto" w:frame="1"/>
        </w:rPr>
        <w:t>Find Vowels In</w:t>
      </w:r>
      <w:proofErr w:type="gramStart"/>
      <w:r w:rsidRPr="00C02669">
        <w:rPr>
          <w:rStyle w:val="Strong"/>
          <w:rFonts w:ascii="Tw Cen MT" w:hAnsi="Tw Cen MT" w:cs="Arial"/>
          <w:b/>
          <w:bCs/>
          <w:color w:val="000000" w:themeColor="text1"/>
          <w:sz w:val="24"/>
          <w:szCs w:val="24"/>
          <w:bdr w:val="none" w:sz="0" w:space="0" w:color="auto" w:frame="1"/>
        </w:rPr>
        <w:t>  A</w:t>
      </w:r>
      <w:proofErr w:type="gramEnd"/>
      <w:r w:rsidRPr="00C02669">
        <w:rPr>
          <w:rStyle w:val="Strong"/>
          <w:rFonts w:ascii="Tw Cen MT" w:hAnsi="Tw Cen MT" w:cs="Arial"/>
          <w:b/>
          <w:bCs/>
          <w:color w:val="000000" w:themeColor="text1"/>
          <w:sz w:val="24"/>
          <w:szCs w:val="24"/>
          <w:bdr w:val="none" w:sz="0" w:space="0" w:color="auto" w:frame="1"/>
        </w:rPr>
        <w:t xml:space="preserve"> String – Using Switch Case</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Read the entered string using scanner class object </w:t>
      </w:r>
      <w:proofErr w:type="spellStart"/>
      <w:proofErr w:type="gramStart"/>
      <w:r w:rsidRPr="00C02669">
        <w:rPr>
          <w:rFonts w:ascii="Tw Cen MT" w:hAnsi="Tw Cen MT" w:cs="Arial"/>
          <w:color w:val="000000" w:themeColor="text1"/>
        </w:rPr>
        <w:t>sc.nextLine</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and store in the variable “s” which is string type.</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2) </w:t>
      </w:r>
      <w:r w:rsidRPr="00C02669">
        <w:rPr>
          <w:rFonts w:ascii="Tw Cen MT" w:hAnsi="Tw Cen MT" w:cs="Arial"/>
          <w:color w:val="000000" w:themeColor="text1"/>
        </w:rPr>
        <w:t>The for</w:t>
      </w:r>
      <w:proofErr w:type="gramEnd"/>
      <w:r w:rsidRPr="00C02669">
        <w:rPr>
          <w:rFonts w:ascii="Tw Cen MT" w:hAnsi="Tw Cen MT" w:cs="Arial"/>
          <w:color w:val="000000" w:themeColor="text1"/>
        </w:rPr>
        <w:t xml:space="preserve"> loop iterates from j=0 to j&lt; length of the string. The variable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 assigned with the charter which is at the </w:t>
      </w:r>
      <w:proofErr w:type="spellStart"/>
      <w:r w:rsidRPr="00C02669">
        <w:rPr>
          <w:rFonts w:ascii="Tw Cen MT" w:hAnsi="Tw Cen MT" w:cs="Arial"/>
          <w:color w:val="000000" w:themeColor="text1"/>
        </w:rPr>
        <w:t>jth</w:t>
      </w:r>
      <w:proofErr w:type="spellEnd"/>
      <w:r w:rsidRPr="00C02669">
        <w:rPr>
          <w:rFonts w:ascii="Tw Cen MT" w:hAnsi="Tw Cen MT" w:cs="Arial"/>
          <w:color w:val="000000" w:themeColor="text1"/>
        </w:rPr>
        <w:t xml:space="preserve"> position in the string.</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xml:space="preserve"> If charter at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 matches with any one of these cases then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initialized </w:t>
      </w:r>
      <w:proofErr w:type="gramStart"/>
      <w:r w:rsidRPr="00C02669">
        <w:rPr>
          <w:rFonts w:ascii="Tw Cen MT" w:hAnsi="Tw Cen MT" w:cs="Arial"/>
          <w:color w:val="000000" w:themeColor="text1"/>
        </w:rPr>
        <w:t>to  1</w:t>
      </w:r>
      <w:proofErr w:type="gramEnd"/>
      <w:r w:rsidRPr="00C02669">
        <w:rPr>
          <w:rFonts w:ascii="Tw Cen MT" w:hAnsi="Tw Cen MT" w:cs="Arial"/>
          <w:color w:val="000000" w:themeColor="text1"/>
        </w:rPr>
        <w:t xml:space="preserve"> and that charter will be printed. We don’t have break statement in any one of the cases, so switch executes all cases.</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 </w:t>
      </w:r>
      <w:r w:rsidRPr="00C02669">
        <w:rPr>
          <w:rFonts w:ascii="Tw Cen MT" w:hAnsi="Tw Cen MT" w:cs="Arial"/>
          <w:color w:val="000000" w:themeColor="text1"/>
        </w:rPr>
        <w:t xml:space="preserve">If no one cases match with the switch then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value remains 0.</w:t>
      </w:r>
    </w:p>
    <w:p w:rsidR="00211EC4" w:rsidRDefault="00211EC4" w:rsidP="00211EC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679493" cy="4641996"/>
            <wp:effectExtent l="19050" t="0" r="0" b="0"/>
            <wp:docPr id="16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1" cstate="print"/>
                    <a:srcRect/>
                    <a:stretch>
                      <a:fillRect/>
                    </a:stretch>
                  </pic:blipFill>
                  <pic:spPr bwMode="auto">
                    <a:xfrm>
                      <a:off x="0" y="0"/>
                      <a:ext cx="3679606" cy="4642138"/>
                    </a:xfrm>
                    <a:prstGeom prst="rect">
                      <a:avLst/>
                    </a:prstGeom>
                    <a:noFill/>
                    <a:ln w="9525">
                      <a:noFill/>
                      <a:miter lim="800000"/>
                      <a:headEnd/>
                      <a:tailEnd/>
                    </a:ln>
                  </pic:spPr>
                </pic:pic>
              </a:graphicData>
            </a:graphic>
          </wp:inline>
        </w:drawing>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 programming</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Vowels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are</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a</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a</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o</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a</w:t>
            </w:r>
          </w:p>
          <w:p w:rsidR="00211EC4" w:rsidRPr="00C02669" w:rsidRDefault="00211EC4"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i</w:t>
            </w:r>
            <w:proofErr w:type="spellEnd"/>
          </w:p>
        </w:tc>
      </w:tr>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Vowels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Vowels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are</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o</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w:t>
            </w:r>
          </w:p>
          <w:p w:rsidR="00211EC4" w:rsidRPr="00C02669" w:rsidRDefault="00211EC4" w:rsidP="000A52DC">
            <w:pPr>
              <w:spacing w:after="0"/>
              <w:jc w:val="both"/>
              <w:rPr>
                <w:rFonts w:ascii="Tw Cen MT" w:hAnsi="Tw Cen MT" w:cs="Arial"/>
                <w:color w:val="000000" w:themeColor="text1"/>
                <w:sz w:val="24"/>
                <w:szCs w:val="24"/>
              </w:rPr>
            </w:pPr>
            <w:proofErr w:type="spellStart"/>
            <w:r w:rsidRPr="00C02669">
              <w:rPr>
                <w:rStyle w:val="crayon-i"/>
                <w:rFonts w:ascii="Tw Cen MT" w:hAnsi="Tw Cen MT" w:cs="Arial"/>
                <w:color w:val="000000" w:themeColor="text1"/>
                <w:sz w:val="24"/>
                <w:szCs w:val="24"/>
                <w:bdr w:val="none" w:sz="0" w:space="0" w:color="auto" w:frame="1"/>
              </w:rPr>
              <w:t>i</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a</w:t>
            </w:r>
          </w:p>
          <w:p w:rsidR="00211EC4" w:rsidRPr="00C02669" w:rsidRDefault="00211EC4"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i</w:t>
            </w:r>
            <w:proofErr w:type="spellEnd"/>
          </w:p>
        </w:tc>
      </w:tr>
    </w:tbl>
    <w:p w:rsidR="00211EC4" w:rsidRPr="00C02669" w:rsidRDefault="00211EC4" w:rsidP="00211EC4">
      <w:pPr>
        <w:pStyle w:val="Heading3"/>
        <w:spacing w:before="0" w:line="240" w:lineRule="atLeast"/>
        <w:jc w:val="both"/>
        <w:rPr>
          <w:rFonts w:ascii="Tw Cen MT" w:hAnsi="Tw Cen MT" w:cs="Arial"/>
          <w:b w:val="0"/>
          <w:bCs w:val="0"/>
          <w:color w:val="000000" w:themeColor="text1"/>
          <w:sz w:val="24"/>
          <w:szCs w:val="24"/>
        </w:rPr>
      </w:pPr>
      <w:r w:rsidRPr="00C02669">
        <w:rPr>
          <w:rStyle w:val="Strong"/>
          <w:rFonts w:ascii="Tw Cen MT" w:hAnsi="Tw Cen MT" w:cs="Arial"/>
          <w:b/>
          <w:bCs/>
          <w:color w:val="000000" w:themeColor="text1"/>
          <w:sz w:val="24"/>
          <w:szCs w:val="24"/>
          <w:bdr w:val="none" w:sz="0" w:space="0" w:color="auto" w:frame="1"/>
        </w:rPr>
        <w:t>Using Static Method</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Read the entered string using scanner object </w:t>
      </w:r>
      <w:proofErr w:type="spellStart"/>
      <w:proofErr w:type="gramStart"/>
      <w:r w:rsidRPr="00C02669">
        <w:rPr>
          <w:rFonts w:ascii="Tw Cen MT" w:hAnsi="Tw Cen MT" w:cs="Arial"/>
          <w:color w:val="000000" w:themeColor="text1"/>
        </w:rPr>
        <w:t>sc.nextLint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and store it in the string variable s.</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Static method </w:t>
      </w:r>
      <w:proofErr w:type="gramStart"/>
      <w:r w:rsidRPr="00C02669">
        <w:rPr>
          <w:rFonts w:ascii="Tw Cen MT" w:hAnsi="Tw Cen MT" w:cs="Arial"/>
          <w:color w:val="000000" w:themeColor="text1"/>
        </w:rPr>
        <w:t>vowels(</w:t>
      </w:r>
      <w:proofErr w:type="gramEnd"/>
      <w:r w:rsidRPr="00C02669">
        <w:rPr>
          <w:rFonts w:ascii="Tw Cen MT" w:hAnsi="Tw Cen MT" w:cs="Arial"/>
          <w:color w:val="000000" w:themeColor="text1"/>
        </w:rPr>
        <w:t xml:space="preserve">String </w:t>
      </w:r>
      <w:proofErr w:type="spellStart"/>
      <w:r w:rsidRPr="00C02669">
        <w:rPr>
          <w:rFonts w:ascii="Tw Cen MT" w:hAnsi="Tw Cen MT" w:cs="Arial"/>
          <w:color w:val="000000" w:themeColor="text1"/>
        </w:rPr>
        <w:t>str</w:t>
      </w:r>
      <w:proofErr w:type="spellEnd"/>
      <w:r w:rsidRPr="00C02669">
        <w:rPr>
          <w:rFonts w:ascii="Tw Cen MT" w:hAnsi="Tw Cen MT" w:cs="Arial"/>
          <w:color w:val="000000" w:themeColor="text1"/>
        </w:rPr>
        <w:t>), will find vowels at the given string.  This method calls at the main method as vowels(s), then vowels method will be executed.</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xml:space="preserve"> In </w:t>
      </w:r>
      <w:proofErr w:type="gramStart"/>
      <w:r w:rsidRPr="00C02669">
        <w:rPr>
          <w:rFonts w:ascii="Tw Cen MT" w:hAnsi="Tw Cen MT" w:cs="Arial"/>
          <w:color w:val="000000" w:themeColor="text1"/>
        </w:rPr>
        <w:t>vowels(</w:t>
      </w:r>
      <w:proofErr w:type="gramEnd"/>
      <w:r w:rsidRPr="00C02669">
        <w:rPr>
          <w:rFonts w:ascii="Tw Cen MT" w:hAnsi="Tw Cen MT" w:cs="Arial"/>
          <w:color w:val="000000" w:themeColor="text1"/>
        </w:rPr>
        <w:t xml:space="preserve">String </w:t>
      </w:r>
      <w:proofErr w:type="spellStart"/>
      <w:r w:rsidRPr="00C02669">
        <w:rPr>
          <w:rFonts w:ascii="Tw Cen MT" w:hAnsi="Tw Cen MT" w:cs="Arial"/>
          <w:color w:val="000000" w:themeColor="text1"/>
        </w:rPr>
        <w:t>str</w:t>
      </w:r>
      <w:proofErr w:type="spellEnd"/>
      <w:r w:rsidRPr="00C02669">
        <w:rPr>
          <w:rFonts w:ascii="Tw Cen MT" w:hAnsi="Tw Cen MT" w:cs="Arial"/>
          <w:color w:val="000000" w:themeColor="text1"/>
        </w:rPr>
        <w:t xml:space="preserve">) method for loop iterates from j=0 to j&lt; length of the string. , if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 matches with any one of the vowels then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=1 and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 will be printed. If no one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 of string array does not match with vowels then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=0 and prints “There are no vowels in an entered string”.</w:t>
      </w:r>
    </w:p>
    <w:p w:rsidR="00211EC4" w:rsidRDefault="00211EC4" w:rsidP="00211EC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5119332" cy="3623843"/>
            <wp:effectExtent l="19050" t="0" r="5118" b="0"/>
            <wp:docPr id="16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cstate="print"/>
                    <a:srcRect/>
                    <a:stretch>
                      <a:fillRect/>
                    </a:stretch>
                  </pic:blipFill>
                  <pic:spPr bwMode="auto">
                    <a:xfrm>
                      <a:off x="0" y="0"/>
                      <a:ext cx="5118142" cy="3623001"/>
                    </a:xfrm>
                    <a:prstGeom prst="rect">
                      <a:avLst/>
                    </a:prstGeom>
                    <a:noFill/>
                    <a:ln w="9525">
                      <a:noFill/>
                      <a:miter lim="800000"/>
                      <a:headEnd/>
                      <a:tailEnd/>
                    </a:ln>
                  </pic:spPr>
                </pic:pic>
              </a:graphicData>
            </a:graphic>
          </wp:inline>
        </w:drawing>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e"/>
                <w:rFonts w:ascii="Tw Cen MT" w:hAnsi="Tw Cen MT" w:cs="Arial"/>
                <w:color w:val="000000" w:themeColor="text1"/>
                <w:sz w:val="24"/>
                <w:szCs w:val="24"/>
                <w:bdr w:val="none" w:sz="0" w:space="0" w:color="auto" w:frame="1"/>
              </w:rPr>
              <w:t>abcdefghijklmnopqrstuvwxyz</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Vowels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
                <w:rFonts w:ascii="Tw Cen MT" w:hAnsi="Tw Cen MT" w:cs="Arial"/>
                <w:color w:val="000000" w:themeColor="text1"/>
                <w:sz w:val="24"/>
                <w:szCs w:val="24"/>
                <w:bdr w:val="none" w:sz="0" w:space="0" w:color="auto" w:frame="1"/>
              </w:rPr>
              <w:t>'</w:t>
            </w:r>
            <w:proofErr w:type="spellStart"/>
            <w:r w:rsidRPr="00C02669">
              <w:rPr>
                <w:rStyle w:val="crayon-s"/>
                <w:rFonts w:ascii="Tw Cen MT" w:hAnsi="Tw Cen MT" w:cs="Arial"/>
                <w:color w:val="000000" w:themeColor="text1"/>
                <w:sz w:val="24"/>
                <w:szCs w:val="24"/>
                <w:bdr w:val="none" w:sz="0" w:space="0" w:color="auto" w:frame="1"/>
              </w:rPr>
              <w:t>abcdefghijklmnopqrstuvwxyz</w:t>
            </w:r>
            <w:proofErr w:type="spellEnd"/>
            <w:r w:rsidRPr="00C02669">
              <w:rPr>
                <w:rStyle w:val="crayon-s"/>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are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a</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w:t>
            </w:r>
          </w:p>
          <w:p w:rsidR="00211EC4" w:rsidRPr="00C02669" w:rsidRDefault="00211EC4" w:rsidP="000A52DC">
            <w:pPr>
              <w:spacing w:after="0"/>
              <w:jc w:val="both"/>
              <w:rPr>
                <w:rFonts w:ascii="Tw Cen MT" w:hAnsi="Tw Cen MT" w:cs="Arial"/>
                <w:color w:val="000000" w:themeColor="text1"/>
                <w:sz w:val="24"/>
                <w:szCs w:val="24"/>
              </w:rPr>
            </w:pPr>
            <w:proofErr w:type="spellStart"/>
            <w:r w:rsidRPr="00C02669">
              <w:rPr>
                <w:rStyle w:val="crayon-i"/>
                <w:rFonts w:ascii="Tw Cen MT" w:hAnsi="Tw Cen MT" w:cs="Arial"/>
                <w:color w:val="000000" w:themeColor="text1"/>
                <w:sz w:val="24"/>
                <w:szCs w:val="24"/>
                <w:bdr w:val="none" w:sz="0" w:space="0" w:color="auto" w:frame="1"/>
              </w:rPr>
              <w:t>i</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o</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u</w:t>
            </w:r>
          </w:p>
        </w:tc>
      </w:tr>
    </w:tbl>
    <w:p w:rsidR="00211EC4" w:rsidRPr="00C02669" w:rsidRDefault="00211EC4" w:rsidP="00211EC4">
      <w:pPr>
        <w:pStyle w:val="Heading4"/>
        <w:spacing w:before="0" w:line="240" w:lineRule="atLeast"/>
        <w:jc w:val="both"/>
        <w:rPr>
          <w:rFonts w:ascii="Tw Cen MT" w:hAnsi="Tw Cen MT" w:cs="Arial"/>
          <w:b w:val="0"/>
          <w:bCs w:val="0"/>
          <w:i w:val="0"/>
          <w:color w:val="000000" w:themeColor="text1"/>
          <w:sz w:val="24"/>
          <w:szCs w:val="24"/>
        </w:rPr>
      </w:pPr>
      <w:r w:rsidRPr="00C02669">
        <w:rPr>
          <w:rStyle w:val="Strong"/>
          <w:rFonts w:ascii="Tw Cen MT" w:hAnsi="Tw Cen MT" w:cs="Arial"/>
          <w:b/>
          <w:bCs/>
          <w:i w:val="0"/>
          <w:color w:val="000000" w:themeColor="text1"/>
          <w:sz w:val="24"/>
          <w:szCs w:val="24"/>
          <w:bdr w:val="none" w:sz="0" w:space="0" w:color="auto" w:frame="1"/>
        </w:rPr>
        <w:t>Using Functions</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In this program, we have </w:t>
      </w:r>
      <w:proofErr w:type="gramStart"/>
      <w:r w:rsidRPr="00C02669">
        <w:rPr>
          <w:rFonts w:ascii="Tw Cen MT" w:hAnsi="Tw Cen MT" w:cs="Arial"/>
          <w:color w:val="000000" w:themeColor="text1"/>
        </w:rPr>
        <w:t>vowels(</w:t>
      </w:r>
      <w:proofErr w:type="gramEnd"/>
      <w:r w:rsidRPr="00C02669">
        <w:rPr>
          <w:rFonts w:ascii="Tw Cen MT" w:hAnsi="Tw Cen MT" w:cs="Arial"/>
          <w:color w:val="000000" w:themeColor="text1"/>
        </w:rPr>
        <w:t xml:space="preserve">String </w:t>
      </w:r>
      <w:proofErr w:type="spellStart"/>
      <w:r w:rsidRPr="00C02669">
        <w:rPr>
          <w:rFonts w:ascii="Tw Cen MT" w:hAnsi="Tw Cen MT" w:cs="Arial"/>
          <w:color w:val="000000" w:themeColor="text1"/>
        </w:rPr>
        <w:t>str</w:t>
      </w:r>
      <w:proofErr w:type="spellEnd"/>
      <w:r w:rsidRPr="00C02669">
        <w:rPr>
          <w:rFonts w:ascii="Tw Cen MT" w:hAnsi="Tw Cen MT" w:cs="Arial"/>
          <w:color w:val="000000" w:themeColor="text1"/>
        </w:rPr>
        <w:t>) function to find the vowels in the entered string.</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Read the entered String using scanner object </w:t>
      </w:r>
      <w:proofErr w:type="spellStart"/>
      <w:proofErr w:type="gramStart"/>
      <w:r w:rsidRPr="00C02669">
        <w:rPr>
          <w:rFonts w:ascii="Tw Cen MT" w:hAnsi="Tw Cen MT" w:cs="Arial"/>
          <w:color w:val="000000" w:themeColor="text1"/>
        </w:rPr>
        <w:t>sc.nextLine</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and store it in the string variable s.</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The vowels(s) method calls at the main method by passing the entered string as an argument. This vowels method checks each charter at the given string with vowels. If any character matches with vowels then it prints that charter.</w:t>
      </w:r>
    </w:p>
    <w:p w:rsidR="00211EC4" w:rsidRDefault="00211EC4" w:rsidP="00211EC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5044269" cy="2976240"/>
            <wp:effectExtent l="19050" t="0" r="3981" b="0"/>
            <wp:docPr id="16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cstate="print"/>
                    <a:srcRect/>
                    <a:stretch>
                      <a:fillRect/>
                    </a:stretch>
                  </pic:blipFill>
                  <pic:spPr bwMode="auto">
                    <a:xfrm>
                      <a:off x="0" y="0"/>
                      <a:ext cx="5047184" cy="2977960"/>
                    </a:xfrm>
                    <a:prstGeom prst="rect">
                      <a:avLst/>
                    </a:prstGeom>
                    <a:noFill/>
                    <a:ln w="9525">
                      <a:noFill/>
                      <a:miter lim="800000"/>
                      <a:headEnd/>
                      <a:tailEnd/>
                    </a:ln>
                  </pic:spPr>
                </pic:pic>
              </a:graphicData>
            </a:graphic>
          </wp:inline>
        </w:drawing>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211EC4" w:rsidRPr="00C02669" w:rsidRDefault="00211EC4" w:rsidP="00211EC4">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p w:rsidR="00211EC4" w:rsidRPr="00C02669" w:rsidRDefault="00211EC4" w:rsidP="00211EC4">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208"/>
        <w:gridCol w:w="5513"/>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hello world</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Vowels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string</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are</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o</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w:t>
            </w:r>
          </w:p>
        </w:tc>
      </w:tr>
    </w:tbl>
    <w:p w:rsidR="00211EC4" w:rsidRDefault="00211EC4"/>
    <w:p w:rsidR="00211EC4" w:rsidRPr="00C02669" w:rsidRDefault="00211EC4" w:rsidP="00211EC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noProof/>
          <w:color w:val="000000" w:themeColor="text1"/>
          <w:kern w:val="36"/>
          <w:sz w:val="24"/>
          <w:szCs w:val="24"/>
        </w:rPr>
        <w:drawing>
          <wp:anchor distT="0" distB="0" distL="114300" distR="114300" simplePos="0" relativeHeight="251677696" behindDoc="0" locked="0" layoutInCell="1" allowOverlap="1">
            <wp:simplePos x="0" y="0"/>
            <wp:positionH relativeFrom="column">
              <wp:posOffset>4799330</wp:posOffset>
            </wp:positionH>
            <wp:positionV relativeFrom="paragraph">
              <wp:posOffset>142240</wp:posOffset>
            </wp:positionV>
            <wp:extent cx="1647825" cy="786765"/>
            <wp:effectExtent l="19050" t="0" r="9525" b="0"/>
            <wp:wrapThrough wrapText="bothSides">
              <wp:wrapPolygon edited="0">
                <wp:start x="-250" y="0"/>
                <wp:lineTo x="-250" y="20920"/>
                <wp:lineTo x="21725" y="20920"/>
                <wp:lineTo x="21725" y="0"/>
                <wp:lineTo x="-250" y="0"/>
              </wp:wrapPolygon>
            </wp:wrapThrough>
            <wp:docPr id="74" name="Picture 74" descr="Java Program Matrix Ad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ava Program Matrix Addition"/>
                    <pic:cNvPicPr>
                      <a:picLocks noChangeAspect="1" noChangeArrowheads="1"/>
                    </pic:cNvPicPr>
                  </pic:nvPicPr>
                  <pic:blipFill>
                    <a:blip r:embed="rId114" cstate="print"/>
                    <a:srcRect l="12296" t="8108" r="11545" b="43514"/>
                    <a:stretch>
                      <a:fillRect/>
                    </a:stretch>
                  </pic:blipFill>
                  <pic:spPr bwMode="auto">
                    <a:xfrm>
                      <a:off x="0" y="0"/>
                      <a:ext cx="1647825" cy="786765"/>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Java Program to Add Two Matrices – 4 Ways</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Addition of two matrices</w:t>
      </w:r>
      <w:r w:rsidRPr="00C02669">
        <w:rPr>
          <w:rFonts w:ascii="Tw Cen MT" w:hAnsi="Tw Cen MT" w:cs="Arial"/>
          <w:color w:val="000000" w:themeColor="text1"/>
        </w:rPr>
        <w:t> can be carried if and only if both the matrices are in the same order. In matrix addition, each term of one matrix is added to the other matrix’s term, at the same location, i.e. the term at first row first column of Matrix 1 will be added to the term at first row first column of Matrix 2 and so on. A pictorial example is given below.</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p>
    <w:p w:rsidR="00211EC4" w:rsidRPr="00C02669" w:rsidRDefault="00211EC4" w:rsidP="00211EC4">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 xml:space="preserve">Addition </w:t>
      </w:r>
      <w:proofErr w:type="gramStart"/>
      <w:r w:rsidRPr="00C02669">
        <w:rPr>
          <w:rFonts w:ascii="Tw Cen MT" w:hAnsi="Tw Cen MT" w:cs="Arial"/>
          <w:b w:val="0"/>
          <w:bCs w:val="0"/>
          <w:color w:val="000000" w:themeColor="text1"/>
          <w:sz w:val="24"/>
          <w:szCs w:val="24"/>
          <w:bdr w:val="none" w:sz="0" w:space="0" w:color="auto" w:frame="1"/>
        </w:rPr>
        <w:t>Of</w:t>
      </w:r>
      <w:proofErr w:type="gramEnd"/>
      <w:r w:rsidRPr="00C02669">
        <w:rPr>
          <w:rFonts w:ascii="Tw Cen MT" w:hAnsi="Tw Cen MT" w:cs="Arial"/>
          <w:b w:val="0"/>
          <w:bCs w:val="0"/>
          <w:color w:val="000000" w:themeColor="text1"/>
          <w:sz w:val="24"/>
          <w:szCs w:val="24"/>
          <w:bdr w:val="none" w:sz="0" w:space="0" w:color="auto" w:frame="1"/>
        </w:rPr>
        <w:t xml:space="preserve"> Two Matrices – Using For Loop</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If both matrices are of the same size then only we can add the matrices.</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 </w:t>
      </w:r>
      <w:r w:rsidRPr="00C02669">
        <w:rPr>
          <w:rFonts w:ascii="Tw Cen MT" w:hAnsi="Tw Cen MT" w:cs="Arial"/>
          <w:color w:val="000000" w:themeColor="text1"/>
        </w:rPr>
        <w:t>Use the double dimensional array to store the matrix elements.</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 </w:t>
      </w:r>
      <w:r w:rsidRPr="00C02669">
        <w:rPr>
          <w:rFonts w:ascii="Tw Cen MT" w:hAnsi="Tw Cen MT" w:cs="Arial"/>
          <w:color w:val="000000" w:themeColor="text1"/>
        </w:rPr>
        <w:t xml:space="preserve">Read row </w:t>
      </w:r>
      <w:proofErr w:type="spellStart"/>
      <w:r w:rsidRPr="00C02669">
        <w:rPr>
          <w:rFonts w:ascii="Tw Cen MT" w:hAnsi="Tw Cen MT" w:cs="Arial"/>
          <w:color w:val="000000" w:themeColor="text1"/>
        </w:rPr>
        <w:t>number,column</w:t>
      </w:r>
      <w:proofErr w:type="spellEnd"/>
      <w:r w:rsidRPr="00C02669">
        <w:rPr>
          <w:rFonts w:ascii="Tw Cen MT" w:hAnsi="Tw Cen MT" w:cs="Arial"/>
          <w:color w:val="000000" w:themeColor="text1"/>
        </w:rPr>
        <w:t xml:space="preserve"> number and initialize the  double dimensional arrays mat1[][],mat2[][],res[][] with same row </w:t>
      </w:r>
      <w:proofErr w:type="spellStart"/>
      <w:r w:rsidRPr="00C02669">
        <w:rPr>
          <w:rFonts w:ascii="Tw Cen MT" w:hAnsi="Tw Cen MT" w:cs="Arial"/>
          <w:color w:val="000000" w:themeColor="text1"/>
        </w:rPr>
        <w:t>number,column</w:t>
      </w:r>
      <w:proofErr w:type="spellEnd"/>
      <w:r w:rsidRPr="00C02669">
        <w:rPr>
          <w:rFonts w:ascii="Tw Cen MT" w:hAnsi="Tw Cen MT" w:cs="Arial"/>
          <w:color w:val="000000" w:themeColor="text1"/>
        </w:rPr>
        <w:t xml:space="preserve"> number.</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xml:space="preserve"> Store the first matrix elements into the two-dimensional array </w:t>
      </w:r>
      <w:proofErr w:type="gramStart"/>
      <w:r w:rsidRPr="00C02669">
        <w:rPr>
          <w:rFonts w:ascii="Tw Cen MT" w:hAnsi="Tw Cen MT" w:cs="Arial"/>
          <w:color w:val="000000" w:themeColor="text1"/>
        </w:rPr>
        <w:t>mat1[</w:t>
      </w:r>
      <w:proofErr w:type="gramEnd"/>
      <w:r w:rsidRPr="00C02669">
        <w:rPr>
          <w:rFonts w:ascii="Tw Cen MT" w:hAnsi="Tw Cen MT" w:cs="Arial"/>
          <w:color w:val="000000" w:themeColor="text1"/>
        </w:rPr>
        <w:t xml:space="preserve">][] using two for loops. </w:t>
      </w:r>
      <w:proofErr w:type="spellStart"/>
      <w:proofErr w:type="gramStart"/>
      <w:r w:rsidRPr="00C02669">
        <w:rPr>
          <w:rFonts w:ascii="Tw Cen MT" w:hAnsi="Tw Cen MT" w:cs="Arial"/>
          <w:color w:val="000000" w:themeColor="text1"/>
        </w:rPr>
        <w:t>i</w:t>
      </w:r>
      <w:proofErr w:type="spellEnd"/>
      <w:proofErr w:type="gramEnd"/>
      <w:r w:rsidRPr="00C02669">
        <w:rPr>
          <w:rFonts w:ascii="Tw Cen MT" w:hAnsi="Tw Cen MT" w:cs="Arial"/>
          <w:color w:val="000000" w:themeColor="text1"/>
        </w:rPr>
        <w:t xml:space="preserve"> indicates row number, j indicates column </w:t>
      </w:r>
      <w:proofErr w:type="spellStart"/>
      <w:r w:rsidRPr="00C02669">
        <w:rPr>
          <w:rFonts w:ascii="Tw Cen MT" w:hAnsi="Tw Cen MT" w:cs="Arial"/>
          <w:color w:val="000000" w:themeColor="text1"/>
        </w:rPr>
        <w:t>index.Similarly</w:t>
      </w:r>
      <w:proofErr w:type="spellEnd"/>
      <w:r w:rsidRPr="00C02669">
        <w:rPr>
          <w:rFonts w:ascii="Tw Cen MT" w:hAnsi="Tw Cen MT" w:cs="Arial"/>
          <w:color w:val="000000" w:themeColor="text1"/>
        </w:rPr>
        <w:t xml:space="preserve"> matrix 2 elements in to mat2[][].</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5)</w:t>
      </w:r>
      <w:r w:rsidRPr="00C02669">
        <w:rPr>
          <w:rFonts w:ascii="Tw Cen MT" w:hAnsi="Tw Cen MT" w:cs="Arial"/>
          <w:color w:val="000000" w:themeColor="text1"/>
        </w:rPr>
        <w:t> Add the two matrices using for loop</w:t>
      </w:r>
    </w:p>
    <w:p w:rsidR="00211EC4" w:rsidRPr="00C02669" w:rsidRDefault="00211EC4" w:rsidP="00211EC4">
      <w:pPr>
        <w:numPr>
          <w:ilvl w:val="0"/>
          <w:numId w:val="44"/>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for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=0 to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&lt;row</w:t>
      </w:r>
    </w:p>
    <w:p w:rsidR="00211EC4" w:rsidRPr="00C02669" w:rsidRDefault="00211EC4" w:rsidP="00211EC4">
      <w:pPr>
        <w:numPr>
          <w:ilvl w:val="0"/>
          <w:numId w:val="44"/>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for j=0 to j&lt;</w:t>
      </w:r>
      <w:proofErr w:type="spellStart"/>
      <w:r w:rsidRPr="00C02669">
        <w:rPr>
          <w:rFonts w:ascii="Tw Cen MT" w:hAnsi="Tw Cen MT" w:cs="Arial"/>
          <w:color w:val="000000" w:themeColor="text1"/>
          <w:sz w:val="24"/>
          <w:szCs w:val="24"/>
        </w:rPr>
        <w:t>col</w:t>
      </w:r>
      <w:proofErr w:type="spellEnd"/>
    </w:p>
    <w:p w:rsidR="00211EC4" w:rsidRPr="00C02669" w:rsidRDefault="00211EC4" w:rsidP="00211EC4">
      <w:pPr>
        <w:numPr>
          <w:ilvl w:val="0"/>
          <w:numId w:val="44"/>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mat1[</w:t>
      </w:r>
      <w:proofErr w:type="spellStart"/>
      <w:proofErr w:type="gramEnd"/>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 + mat2[</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 and store it in to the matrix res at res[</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 .</w:t>
      </w:r>
    </w:p>
    <w:p w:rsidR="00211EC4" w:rsidRDefault="00211EC4" w:rsidP="00211EC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217267" cy="5732060"/>
            <wp:effectExtent l="19050" t="0" r="2183"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srcRect/>
                    <a:stretch>
                      <a:fillRect/>
                    </a:stretch>
                  </pic:blipFill>
                  <pic:spPr bwMode="auto">
                    <a:xfrm>
                      <a:off x="0" y="0"/>
                      <a:ext cx="3217177" cy="5731899"/>
                    </a:xfrm>
                    <a:prstGeom prst="rect">
                      <a:avLst/>
                    </a:prstGeom>
                    <a:noFill/>
                    <a:ln w="9525">
                      <a:noFill/>
                      <a:miter lim="800000"/>
                      <a:headEnd/>
                      <a:tailEnd/>
                    </a:ln>
                  </pic:spPr>
                </pic:pic>
              </a:graphicData>
            </a:graphic>
          </wp:inline>
        </w:drawing>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tc>
        <w:tc>
          <w:tcPr>
            <w:tcW w:w="5395"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the number of </w:t>
            </w:r>
            <w:r w:rsidRPr="00C02669">
              <w:rPr>
                <w:rStyle w:val="crayon-i"/>
                <w:rFonts w:ascii="Tw Cen MT" w:hAnsi="Tw Cen MT" w:cs="Arial"/>
                <w:color w:val="000000" w:themeColor="text1"/>
                <w:sz w:val="24"/>
                <w:szCs w:val="24"/>
                <w:bdr w:val="none" w:sz="0" w:space="0" w:color="auto" w:frame="1"/>
              </w:rPr>
              <w:t>rows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the number  </w:t>
            </w:r>
            <w:r w:rsidRPr="00C02669">
              <w:rPr>
                <w:rStyle w:val="crayon-i"/>
                <w:rFonts w:ascii="Tw Cen MT" w:hAnsi="Tw Cen MT" w:cs="Arial"/>
                <w:color w:val="000000" w:themeColor="text1"/>
                <w:sz w:val="24"/>
                <w:szCs w:val="24"/>
                <w:bdr w:val="none" w:sz="0" w:space="0" w:color="auto" w:frame="1"/>
              </w:rPr>
              <w:t>columns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the elements of  </w:t>
            </w:r>
            <w:r w:rsidRPr="00C02669">
              <w:rPr>
                <w:rStyle w:val="crayon-i"/>
                <w:rFonts w:ascii="Tw Cen MT" w:hAnsi="Tw Cen MT" w:cs="Arial"/>
                <w:color w:val="000000" w:themeColor="text1"/>
                <w:sz w:val="24"/>
                <w:szCs w:val="24"/>
                <w:bdr w:val="none" w:sz="0" w:space="0" w:color="auto" w:frame="1"/>
              </w:rPr>
              <w:t>matrix2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2</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2</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Sum of  </w:t>
            </w:r>
            <w:r w:rsidRPr="00C02669">
              <w:rPr>
                <w:rStyle w:val="crayon-v"/>
                <w:rFonts w:ascii="Tw Cen MT" w:hAnsi="Tw Cen MT" w:cs="Arial"/>
                <w:color w:val="000000" w:themeColor="text1"/>
                <w:sz w:val="24"/>
                <w:szCs w:val="24"/>
                <w:bdr w:val="none" w:sz="0" w:space="0" w:color="auto" w:frame="1"/>
              </w:rPr>
              <w:t>matrices</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tc>
      </w:tr>
    </w:tbl>
    <w:p w:rsidR="00211EC4" w:rsidRPr="00C02669" w:rsidRDefault="00211EC4" w:rsidP="00211EC4">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lastRenderedPageBreak/>
        <w:t>Using While Loop</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For insert values in the matrices mat1, mat2 using loops –</w:t>
      </w:r>
    </w:p>
    <w:p w:rsidR="00211EC4" w:rsidRPr="00C02669" w:rsidRDefault="00211EC4" w:rsidP="00211EC4">
      <w:pPr>
        <w:numPr>
          <w:ilvl w:val="0"/>
          <w:numId w:val="45"/>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While loop iterates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&lt;row</w:t>
      </w:r>
    </w:p>
    <w:p w:rsidR="00211EC4" w:rsidRPr="00C02669" w:rsidRDefault="00211EC4" w:rsidP="00211EC4">
      <w:pPr>
        <w:numPr>
          <w:ilvl w:val="0"/>
          <w:numId w:val="45"/>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while iterates until  j&lt;column</w:t>
      </w:r>
    </w:p>
    <w:p w:rsidR="00211EC4" w:rsidRPr="00C02669" w:rsidRDefault="00211EC4" w:rsidP="00211EC4">
      <w:pPr>
        <w:numPr>
          <w:ilvl w:val="0"/>
          <w:numId w:val="45"/>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insert</w:t>
      </w:r>
      <w:proofErr w:type="gramEnd"/>
      <w:r w:rsidRPr="00C02669">
        <w:rPr>
          <w:rFonts w:ascii="Tw Cen MT" w:hAnsi="Tw Cen MT" w:cs="Arial"/>
          <w:color w:val="000000" w:themeColor="text1"/>
          <w:sz w:val="24"/>
          <w:szCs w:val="24"/>
        </w:rPr>
        <w:t xml:space="preserve"> the value at  mat1[</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 and increases the j value.</w:t>
      </w:r>
    </w:p>
    <w:p w:rsidR="00211EC4" w:rsidRPr="00C02669" w:rsidRDefault="00211EC4" w:rsidP="00211EC4">
      <w:pPr>
        <w:numPr>
          <w:ilvl w:val="0"/>
          <w:numId w:val="45"/>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increase</w:t>
      </w:r>
      <w:proofErr w:type="gramEnd"/>
      <w:r w:rsidRPr="00C02669">
        <w:rPr>
          <w:rFonts w:ascii="Tw Cen MT" w:hAnsi="Tw Cen MT" w:cs="Arial"/>
          <w:color w:val="000000" w:themeColor="text1"/>
          <w:sz w:val="24"/>
          <w:szCs w:val="24"/>
        </w:rPr>
        <w:t xml:space="preserve"> the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value.</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To add matrices –</w:t>
      </w:r>
    </w:p>
    <w:p w:rsidR="00211EC4" w:rsidRPr="00C02669" w:rsidRDefault="00211EC4" w:rsidP="00211EC4">
      <w:pPr>
        <w:numPr>
          <w:ilvl w:val="0"/>
          <w:numId w:val="46"/>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while loop iterates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&lt;row</w:t>
      </w:r>
    </w:p>
    <w:p w:rsidR="00211EC4" w:rsidRPr="00C02669" w:rsidRDefault="00211EC4" w:rsidP="00211EC4">
      <w:pPr>
        <w:numPr>
          <w:ilvl w:val="0"/>
          <w:numId w:val="46"/>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while loop iterates until j&lt;column</w:t>
      </w:r>
    </w:p>
    <w:p w:rsidR="00211EC4" w:rsidRPr="00C02669" w:rsidRDefault="00211EC4" w:rsidP="00211EC4">
      <w:pPr>
        <w:numPr>
          <w:ilvl w:val="0"/>
          <w:numId w:val="46"/>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add  mat1[</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 + mat2[</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 and insert the result at res[</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w:t>
      </w:r>
    </w:p>
    <w:p w:rsidR="00211EC4" w:rsidRPr="00C02669" w:rsidRDefault="00211EC4" w:rsidP="00211EC4">
      <w:pPr>
        <w:numPr>
          <w:ilvl w:val="0"/>
          <w:numId w:val="46"/>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increase</w:t>
      </w:r>
      <w:proofErr w:type="gramEnd"/>
      <w:r w:rsidRPr="00C02669">
        <w:rPr>
          <w:rFonts w:ascii="Tw Cen MT" w:hAnsi="Tw Cen MT" w:cs="Arial"/>
          <w:color w:val="000000" w:themeColor="text1"/>
          <w:sz w:val="24"/>
          <w:szCs w:val="24"/>
        </w:rPr>
        <w:t xml:space="preserve"> the j value.</w:t>
      </w:r>
    </w:p>
    <w:p w:rsidR="00211EC4" w:rsidRPr="00C02669" w:rsidRDefault="00211EC4" w:rsidP="00211EC4">
      <w:pPr>
        <w:numPr>
          <w:ilvl w:val="0"/>
          <w:numId w:val="46"/>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increase</w:t>
      </w:r>
      <w:proofErr w:type="gramEnd"/>
      <w:r w:rsidRPr="00C02669">
        <w:rPr>
          <w:rFonts w:ascii="Tw Cen MT" w:hAnsi="Tw Cen MT" w:cs="Arial"/>
          <w:color w:val="000000" w:themeColor="text1"/>
          <w:sz w:val="24"/>
          <w:szCs w:val="24"/>
        </w:rPr>
        <w:t xml:space="preserve"> the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value.</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Print res[</w:t>
      </w:r>
      <w:proofErr w:type="spellStart"/>
      <w:r w:rsidRPr="00C02669">
        <w:rPr>
          <w:rFonts w:ascii="Tw Cen MT" w:hAnsi="Tw Cen MT" w:cs="Arial"/>
          <w:color w:val="000000" w:themeColor="text1"/>
        </w:rPr>
        <w:t>i</w:t>
      </w:r>
      <w:proofErr w:type="spellEnd"/>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j] using two for loops then we will get the addition of two matrices.</w:t>
      </w:r>
    </w:p>
    <w:p w:rsidR="00211EC4" w:rsidRDefault="00211EC4" w:rsidP="00211EC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430165" cy="8377519"/>
            <wp:effectExtent l="19050" t="0" r="0" b="0"/>
            <wp:docPr id="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a:off x="0" y="0"/>
                      <a:ext cx="3430785" cy="8379033"/>
                    </a:xfrm>
                    <a:prstGeom prst="rect">
                      <a:avLst/>
                    </a:prstGeom>
                    <a:noFill/>
                    <a:ln w="9525">
                      <a:noFill/>
                      <a:miter lim="800000"/>
                      <a:headEnd/>
                      <a:tailEnd/>
                    </a:ln>
                  </pic:spPr>
                </pic:pic>
              </a:graphicData>
            </a:graphic>
          </wp:inline>
        </w:drawing>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tc>
        <w:tc>
          <w:tcPr>
            <w:tcW w:w="5395"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of </w:t>
            </w:r>
            <w:r w:rsidRPr="00C02669">
              <w:rPr>
                <w:rStyle w:val="crayon-i"/>
                <w:rFonts w:ascii="Tw Cen MT" w:hAnsi="Tw Cen MT" w:cs="Arial"/>
                <w:color w:val="000000" w:themeColor="text1"/>
                <w:sz w:val="24"/>
                <w:szCs w:val="24"/>
                <w:bdr w:val="none" w:sz="0" w:space="0" w:color="auto" w:frame="1"/>
              </w:rPr>
              <w:t>rows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the number  </w:t>
            </w:r>
            <w:r w:rsidRPr="00C02669">
              <w:rPr>
                <w:rStyle w:val="crayon-i"/>
                <w:rFonts w:ascii="Tw Cen MT" w:hAnsi="Tw Cen MT" w:cs="Arial"/>
                <w:color w:val="000000" w:themeColor="text1"/>
                <w:sz w:val="24"/>
                <w:szCs w:val="24"/>
                <w:bdr w:val="none" w:sz="0" w:space="0" w:color="auto" w:frame="1"/>
              </w:rPr>
              <w:t>columns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the elements of  </w:t>
            </w:r>
            <w:r w:rsidRPr="00C02669">
              <w:rPr>
                <w:rStyle w:val="crayon-i"/>
                <w:rFonts w:ascii="Tw Cen MT" w:hAnsi="Tw Cen MT" w:cs="Arial"/>
                <w:color w:val="000000" w:themeColor="text1"/>
                <w:sz w:val="24"/>
                <w:szCs w:val="24"/>
                <w:bdr w:val="none" w:sz="0" w:space="0" w:color="auto" w:frame="1"/>
              </w:rPr>
              <w:t>matrix2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7</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Sum of  </w:t>
            </w:r>
            <w:r w:rsidRPr="00C02669">
              <w:rPr>
                <w:rStyle w:val="crayon-v"/>
                <w:rFonts w:ascii="Tw Cen MT" w:hAnsi="Tw Cen MT" w:cs="Arial"/>
                <w:color w:val="000000" w:themeColor="text1"/>
                <w:sz w:val="24"/>
                <w:szCs w:val="24"/>
                <w:bdr w:val="none" w:sz="0" w:space="0" w:color="auto" w:frame="1"/>
              </w:rPr>
              <w:t>matrices</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p>
        </w:tc>
      </w:tr>
    </w:tbl>
    <w:p w:rsidR="00211EC4" w:rsidRPr="00C02669" w:rsidRDefault="00211EC4" w:rsidP="00211EC4">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b/>
          <w:bCs/>
          <w:color w:val="000000" w:themeColor="text1"/>
          <w:sz w:val="24"/>
          <w:szCs w:val="24"/>
          <w:bdr w:val="none" w:sz="0" w:space="0" w:color="auto" w:frame="1"/>
        </w:rPr>
        <w:t>Using Do-While Loop</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For Addition of two matrices</w:t>
      </w:r>
    </w:p>
    <w:p w:rsidR="00211EC4" w:rsidRPr="00C02669" w:rsidRDefault="00211EC4" w:rsidP="00211EC4">
      <w:pPr>
        <w:numPr>
          <w:ilvl w:val="0"/>
          <w:numId w:val="47"/>
        </w:numPr>
        <w:spacing w:after="0" w:line="240" w:lineRule="auto"/>
        <w:ind w:left="0" w:firstLine="0"/>
        <w:jc w:val="both"/>
        <w:rPr>
          <w:rFonts w:ascii="Tw Cen MT" w:hAnsi="Tw Cen MT" w:cs="Arial"/>
          <w:color w:val="000000" w:themeColor="text1"/>
          <w:sz w:val="24"/>
          <w:szCs w:val="24"/>
        </w:rPr>
      </w:pP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=0</w:t>
      </w:r>
    </w:p>
    <w:p w:rsidR="00211EC4" w:rsidRPr="00C02669" w:rsidRDefault="00211EC4" w:rsidP="00211EC4">
      <w:pPr>
        <w:numPr>
          <w:ilvl w:val="0"/>
          <w:numId w:val="47"/>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do loop</w:t>
      </w:r>
    </w:p>
    <w:p w:rsidR="00211EC4" w:rsidRPr="00C02669" w:rsidRDefault="00211EC4" w:rsidP="00211EC4">
      <w:pPr>
        <w:numPr>
          <w:ilvl w:val="0"/>
          <w:numId w:val="47"/>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j=0</w:t>
      </w:r>
    </w:p>
    <w:p w:rsidR="00211EC4" w:rsidRPr="00C02669" w:rsidRDefault="00211EC4" w:rsidP="00211EC4">
      <w:pPr>
        <w:numPr>
          <w:ilvl w:val="0"/>
          <w:numId w:val="47"/>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do loop</w:t>
      </w:r>
    </w:p>
    <w:p w:rsidR="00211EC4" w:rsidRPr="00C02669" w:rsidRDefault="00211EC4" w:rsidP="00211EC4">
      <w:pPr>
        <w:numPr>
          <w:ilvl w:val="0"/>
          <w:numId w:val="47"/>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mat1[</w:t>
      </w:r>
      <w:proofErr w:type="spellStart"/>
      <w:proofErr w:type="gramEnd"/>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 + mat2[</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 and insert the result in to res[</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w:t>
      </w:r>
    </w:p>
    <w:p w:rsidR="00211EC4" w:rsidRPr="00C02669" w:rsidRDefault="00211EC4" w:rsidP="00211EC4">
      <w:pPr>
        <w:numPr>
          <w:ilvl w:val="0"/>
          <w:numId w:val="47"/>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Increase the j value. </w:t>
      </w:r>
      <w:proofErr w:type="gramStart"/>
      <w:r w:rsidRPr="00C02669">
        <w:rPr>
          <w:rFonts w:ascii="Tw Cen MT" w:hAnsi="Tw Cen MT" w:cs="Arial"/>
          <w:color w:val="000000" w:themeColor="text1"/>
          <w:sz w:val="24"/>
          <w:szCs w:val="24"/>
        </w:rPr>
        <w:t>checks</w:t>
      </w:r>
      <w:proofErr w:type="gramEnd"/>
      <w:r w:rsidRPr="00C02669">
        <w:rPr>
          <w:rFonts w:ascii="Tw Cen MT" w:hAnsi="Tw Cen MT" w:cs="Arial"/>
          <w:color w:val="000000" w:themeColor="text1"/>
          <w:sz w:val="24"/>
          <w:szCs w:val="24"/>
        </w:rPr>
        <w:t xml:space="preserve"> the condition j&lt;col.</w:t>
      </w:r>
    </w:p>
    <w:p w:rsidR="00211EC4" w:rsidRPr="00C02669" w:rsidRDefault="00211EC4" w:rsidP="00211EC4">
      <w:pPr>
        <w:numPr>
          <w:ilvl w:val="0"/>
          <w:numId w:val="47"/>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Increase </w:t>
      </w:r>
      <w:proofErr w:type="gramStart"/>
      <w:r w:rsidRPr="00C02669">
        <w:rPr>
          <w:rFonts w:ascii="Tw Cen MT" w:hAnsi="Tw Cen MT" w:cs="Arial"/>
          <w:color w:val="000000" w:themeColor="text1"/>
          <w:sz w:val="24"/>
          <w:szCs w:val="24"/>
        </w:rPr>
        <w:t xml:space="preserve">the </w:t>
      </w:r>
      <w:proofErr w:type="spellStart"/>
      <w:r w:rsidRPr="00C02669">
        <w:rPr>
          <w:rFonts w:ascii="Tw Cen MT" w:hAnsi="Tw Cen MT" w:cs="Arial"/>
          <w:color w:val="000000" w:themeColor="text1"/>
          <w:sz w:val="24"/>
          <w:szCs w:val="24"/>
        </w:rPr>
        <w:t>i</w:t>
      </w:r>
      <w:proofErr w:type="spellEnd"/>
      <w:proofErr w:type="gramEnd"/>
      <w:r w:rsidRPr="00C02669">
        <w:rPr>
          <w:rFonts w:ascii="Tw Cen MT" w:hAnsi="Tw Cen MT" w:cs="Arial"/>
          <w:color w:val="000000" w:themeColor="text1"/>
          <w:sz w:val="24"/>
          <w:szCs w:val="24"/>
        </w:rPr>
        <w:t xml:space="preserve"> value. Then checks the condition j&lt;row.</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Print </w:t>
      </w:r>
      <w:proofErr w:type="gramStart"/>
      <w:r w:rsidRPr="00C02669">
        <w:rPr>
          <w:rFonts w:ascii="Tw Cen MT" w:hAnsi="Tw Cen MT" w:cs="Arial"/>
          <w:color w:val="000000" w:themeColor="text1"/>
        </w:rPr>
        <w:t>res[</w:t>
      </w:r>
      <w:proofErr w:type="gramEnd"/>
      <w:r w:rsidRPr="00C02669">
        <w:rPr>
          <w:rFonts w:ascii="Tw Cen MT" w:hAnsi="Tw Cen MT" w:cs="Arial"/>
          <w:color w:val="000000" w:themeColor="text1"/>
        </w:rPr>
        <w:t>][] then we will get the addition of two matrices.</w:t>
      </w:r>
    </w:p>
    <w:p w:rsidR="00211EC4" w:rsidRDefault="00211EC4" w:rsidP="00211EC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279005" cy="8065827"/>
            <wp:effectExtent l="19050" t="0" r="0" b="0"/>
            <wp:docPr id="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3281852" cy="8072831"/>
                    </a:xfrm>
                    <a:prstGeom prst="rect">
                      <a:avLst/>
                    </a:prstGeom>
                    <a:noFill/>
                    <a:ln w="9525">
                      <a:noFill/>
                      <a:miter lim="800000"/>
                      <a:headEnd/>
                      <a:tailEnd/>
                    </a:ln>
                  </pic:spPr>
                </pic:pic>
              </a:graphicData>
            </a:graphic>
          </wp:inline>
        </w:drawing>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211EC4" w:rsidRPr="00C02669" w:rsidRDefault="00211EC4" w:rsidP="00211EC4">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tc>
        <w:tc>
          <w:tcPr>
            <w:tcW w:w="5395"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the number of </w:t>
            </w:r>
            <w:r w:rsidRPr="00C02669">
              <w:rPr>
                <w:rStyle w:val="crayon-i"/>
                <w:rFonts w:ascii="Tw Cen MT" w:hAnsi="Tw Cen MT" w:cs="Arial"/>
                <w:color w:val="000000" w:themeColor="text1"/>
                <w:sz w:val="24"/>
                <w:szCs w:val="24"/>
                <w:bdr w:val="none" w:sz="0" w:space="0" w:color="auto" w:frame="1"/>
              </w:rPr>
              <w:t>rows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the number  </w:t>
            </w:r>
            <w:r w:rsidRPr="00C02669">
              <w:rPr>
                <w:rStyle w:val="crayon-i"/>
                <w:rFonts w:ascii="Tw Cen MT" w:hAnsi="Tw Cen MT" w:cs="Arial"/>
                <w:color w:val="000000" w:themeColor="text1"/>
                <w:sz w:val="24"/>
                <w:szCs w:val="24"/>
                <w:bdr w:val="none" w:sz="0" w:space="0" w:color="auto" w:frame="1"/>
              </w:rPr>
              <w:t>columns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the elements of  </w:t>
            </w:r>
            <w:r w:rsidRPr="00C02669">
              <w:rPr>
                <w:rStyle w:val="crayon-i"/>
                <w:rFonts w:ascii="Tw Cen MT" w:hAnsi="Tw Cen MT" w:cs="Arial"/>
                <w:color w:val="000000" w:themeColor="text1"/>
                <w:sz w:val="24"/>
                <w:szCs w:val="24"/>
                <w:bdr w:val="none" w:sz="0" w:space="0" w:color="auto" w:frame="1"/>
              </w:rPr>
              <w:t>matrix2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9</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9</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9</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9</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9</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9</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Sum of  </w:t>
            </w:r>
            <w:r w:rsidRPr="00C02669">
              <w:rPr>
                <w:rStyle w:val="crayon-v"/>
                <w:rFonts w:ascii="Tw Cen MT" w:hAnsi="Tw Cen MT" w:cs="Arial"/>
                <w:color w:val="000000" w:themeColor="text1"/>
                <w:sz w:val="24"/>
                <w:szCs w:val="24"/>
                <w:bdr w:val="none" w:sz="0" w:space="0" w:color="auto" w:frame="1"/>
              </w:rPr>
              <w:t>matrices</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10</w:t>
            </w:r>
          </w:p>
        </w:tc>
      </w:tr>
    </w:tbl>
    <w:p w:rsidR="00211EC4" w:rsidRPr="00C02669" w:rsidRDefault="00211EC4" w:rsidP="00211EC4">
      <w:pPr>
        <w:spacing w:after="0"/>
        <w:ind w:right="-432"/>
        <w:jc w:val="both"/>
        <w:rPr>
          <w:rFonts w:ascii="Tw Cen MT" w:hAnsi="Tw Cen MT" w:cs="Arial"/>
          <w:color w:val="000000" w:themeColor="text1"/>
          <w:sz w:val="24"/>
          <w:szCs w:val="24"/>
        </w:rPr>
      </w:pPr>
    </w:p>
    <w:p w:rsidR="00211EC4" w:rsidRPr="00C02669" w:rsidRDefault="00211EC4" w:rsidP="00211EC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Matrix Multiplication </w:t>
      </w:r>
      <w:proofErr w:type="gramStart"/>
      <w:r w:rsidRPr="00C02669">
        <w:rPr>
          <w:rFonts w:ascii="Tw Cen MT" w:eastAsia="Times New Roman" w:hAnsi="Tw Cen MT" w:cs="Arial"/>
          <w:b/>
          <w:bCs/>
          <w:color w:val="000000" w:themeColor="text1"/>
          <w:kern w:val="36"/>
          <w:sz w:val="24"/>
          <w:szCs w:val="24"/>
          <w:bdr w:val="none" w:sz="0" w:space="0" w:color="auto" w:frame="1"/>
        </w:rPr>
        <w:t>In</w:t>
      </w:r>
      <w:proofErr w:type="gramEnd"/>
      <w:r w:rsidRPr="00C02669">
        <w:rPr>
          <w:rFonts w:ascii="Tw Cen MT" w:eastAsia="Times New Roman" w:hAnsi="Tw Cen MT" w:cs="Arial"/>
          <w:b/>
          <w:bCs/>
          <w:color w:val="000000" w:themeColor="text1"/>
          <w:kern w:val="36"/>
          <w:sz w:val="24"/>
          <w:szCs w:val="24"/>
          <w:bdr w:val="none" w:sz="0" w:space="0" w:color="auto" w:frame="1"/>
        </w:rPr>
        <w:t xml:space="preserve"> Java – 4 Ways</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eastAsiaTheme="majorEastAsia" w:hAnsi="Tw Cen MT" w:cs="Arial"/>
          <w:b/>
          <w:bCs/>
          <w:noProof/>
          <w:color w:val="000000" w:themeColor="text1"/>
        </w:rPr>
        <w:drawing>
          <wp:anchor distT="0" distB="0" distL="114300" distR="114300" simplePos="0" relativeHeight="251673600" behindDoc="0" locked="0" layoutInCell="1" allowOverlap="1">
            <wp:simplePos x="0" y="0"/>
            <wp:positionH relativeFrom="column">
              <wp:posOffset>4233545</wp:posOffset>
            </wp:positionH>
            <wp:positionV relativeFrom="paragraph">
              <wp:posOffset>88900</wp:posOffset>
            </wp:positionV>
            <wp:extent cx="2202815" cy="1892300"/>
            <wp:effectExtent l="19050" t="0" r="6985" b="0"/>
            <wp:wrapThrough wrapText="bothSides">
              <wp:wrapPolygon edited="0">
                <wp:start x="-187" y="0"/>
                <wp:lineTo x="-187" y="21310"/>
                <wp:lineTo x="21668" y="21310"/>
                <wp:lineTo x="21668" y="0"/>
                <wp:lineTo x="-187" y="0"/>
              </wp:wrapPolygon>
            </wp:wrapThrough>
            <wp:docPr id="59" name="Picture 59" descr="Matrix Multiplica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trix Multiplication In Java"/>
                    <pic:cNvPicPr>
                      <a:picLocks noChangeAspect="1" noChangeArrowheads="1"/>
                    </pic:cNvPicPr>
                  </pic:nvPicPr>
                  <pic:blipFill>
                    <a:blip r:embed="rId118" cstate="print"/>
                    <a:srcRect/>
                    <a:stretch>
                      <a:fillRect/>
                    </a:stretch>
                  </pic:blipFill>
                  <pic:spPr bwMode="auto">
                    <a:xfrm>
                      <a:off x="0" y="0"/>
                      <a:ext cx="2202815" cy="1892300"/>
                    </a:xfrm>
                    <a:prstGeom prst="rect">
                      <a:avLst/>
                    </a:prstGeom>
                    <a:noFill/>
                    <a:ln w="9525">
                      <a:noFill/>
                      <a:miter lim="800000"/>
                      <a:headEnd/>
                      <a:tailEnd/>
                    </a:ln>
                  </pic:spPr>
                </pic:pic>
              </a:graphicData>
            </a:graphic>
          </wp:anchor>
        </w:drawing>
      </w:r>
      <w:r w:rsidRPr="00C02669">
        <w:rPr>
          <w:rStyle w:val="Strong"/>
          <w:rFonts w:ascii="Tw Cen MT" w:eastAsiaTheme="majorEastAsia" w:hAnsi="Tw Cen MT" w:cs="Arial"/>
          <w:color w:val="000000" w:themeColor="text1"/>
          <w:bdr w:val="none" w:sz="0" w:space="0" w:color="auto" w:frame="1"/>
        </w:rPr>
        <w:t xml:space="preserve">How </w:t>
      </w:r>
      <w:proofErr w:type="gramStart"/>
      <w:r w:rsidRPr="00C02669">
        <w:rPr>
          <w:rStyle w:val="Strong"/>
          <w:rFonts w:ascii="Tw Cen MT" w:eastAsiaTheme="majorEastAsia" w:hAnsi="Tw Cen MT" w:cs="Arial"/>
          <w:color w:val="000000" w:themeColor="text1"/>
          <w:bdr w:val="none" w:sz="0" w:space="0" w:color="auto" w:frame="1"/>
        </w:rPr>
        <w:t>To</w:t>
      </w:r>
      <w:proofErr w:type="gramEnd"/>
      <w:r w:rsidRPr="00C02669">
        <w:rPr>
          <w:rStyle w:val="Strong"/>
          <w:rFonts w:ascii="Tw Cen MT" w:eastAsiaTheme="majorEastAsia" w:hAnsi="Tw Cen MT" w:cs="Arial"/>
          <w:color w:val="000000" w:themeColor="text1"/>
          <w:bdr w:val="none" w:sz="0" w:space="0" w:color="auto" w:frame="1"/>
        </w:rPr>
        <w:t xml:space="preserve"> Perform Matrix Multiplication:</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Matrix multiplication is a simple binary operation that produces a single matrix from the entries of two given matrices. When two Matrices P &amp; Q of order a*b and b*c are multiplied, the resultant matrix will be of the order a*c.</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Here, </w:t>
      </w:r>
      <w:proofErr w:type="gramStart"/>
      <w:r w:rsidRPr="00C02669">
        <w:rPr>
          <w:rFonts w:ascii="Tw Cen MT" w:hAnsi="Tw Cen MT" w:cs="Arial"/>
          <w:color w:val="000000" w:themeColor="text1"/>
        </w:rPr>
        <w:t>the </w:t>
      </w:r>
      <w:r w:rsidRPr="00C02669">
        <w:rPr>
          <w:rStyle w:val="Strong"/>
          <w:rFonts w:ascii="Tw Cen MT" w:eastAsiaTheme="majorEastAsia" w:hAnsi="Tw Cen MT" w:cs="Arial"/>
          <w:color w:val="000000" w:themeColor="text1"/>
          <w:bdr w:val="none" w:sz="0" w:space="0" w:color="auto" w:frame="1"/>
          <w:shd w:val="clear" w:color="auto" w:fill="FFFF99"/>
        </w:rPr>
        <w:t>a</w:t>
      </w:r>
      <w:proofErr w:type="gramEnd"/>
      <w:r w:rsidRPr="00C02669">
        <w:rPr>
          <w:rStyle w:val="highlight"/>
          <w:rFonts w:ascii="Tw Cen MT" w:eastAsiaTheme="majorEastAsia" w:hAnsi="Tw Cen MT" w:cs="Arial"/>
          <w:color w:val="000000" w:themeColor="text1"/>
          <w:bdr w:val="none" w:sz="0" w:space="0" w:color="auto" w:frame="1"/>
          <w:shd w:val="clear" w:color="auto" w:fill="FFFF99"/>
        </w:rPr>
        <w:t> entries across a row of P are multiplied with the </w:t>
      </w:r>
      <w:r w:rsidRPr="00C02669">
        <w:rPr>
          <w:rStyle w:val="Strong"/>
          <w:rFonts w:ascii="Tw Cen MT" w:eastAsiaTheme="majorEastAsia" w:hAnsi="Tw Cen MT" w:cs="Arial"/>
          <w:color w:val="000000" w:themeColor="text1"/>
          <w:bdr w:val="none" w:sz="0" w:space="0" w:color="auto" w:frame="1"/>
          <w:shd w:val="clear" w:color="auto" w:fill="FFFF99"/>
        </w:rPr>
        <w:t>b</w:t>
      </w:r>
      <w:r w:rsidRPr="00C02669">
        <w:rPr>
          <w:rFonts w:ascii="Tw Cen MT" w:hAnsi="Tw Cen MT" w:cs="Arial"/>
          <w:color w:val="000000" w:themeColor="text1"/>
        </w:rPr>
        <w:t> entries down a column of Q to produce the entry of PQ. The example given below explains the multiplication between two 2*2 matrices.</w:t>
      </w:r>
    </w:p>
    <w:p w:rsidR="00211EC4" w:rsidRPr="00C02669" w:rsidRDefault="00211EC4" w:rsidP="00211EC4">
      <w:pPr>
        <w:spacing w:after="0" w:line="164" w:lineRule="atLeast"/>
        <w:jc w:val="both"/>
        <w:rPr>
          <w:rFonts w:ascii="Tw Cen MT" w:hAnsi="Tw Cen MT" w:cs="Arial"/>
          <w:color w:val="000000" w:themeColor="text1"/>
          <w:sz w:val="24"/>
          <w:szCs w:val="24"/>
        </w:rPr>
      </w:pPr>
    </w:p>
    <w:p w:rsidR="00211EC4" w:rsidRPr="00C02669" w:rsidRDefault="00211EC4" w:rsidP="00211EC4">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 xml:space="preserve">Matrix Multiplication </w:t>
      </w:r>
      <w:proofErr w:type="gramStart"/>
      <w:r w:rsidRPr="00C02669">
        <w:rPr>
          <w:rFonts w:ascii="Tw Cen MT" w:hAnsi="Tw Cen MT" w:cs="Arial"/>
          <w:b w:val="0"/>
          <w:bCs w:val="0"/>
          <w:color w:val="000000" w:themeColor="text1"/>
          <w:sz w:val="24"/>
          <w:szCs w:val="24"/>
          <w:bdr w:val="none" w:sz="0" w:space="0" w:color="auto" w:frame="1"/>
        </w:rPr>
        <w:t>In</w:t>
      </w:r>
      <w:proofErr w:type="gramEnd"/>
      <w:r w:rsidRPr="00C02669">
        <w:rPr>
          <w:rFonts w:ascii="Tw Cen MT" w:hAnsi="Tw Cen MT" w:cs="Arial"/>
          <w:b w:val="0"/>
          <w:bCs w:val="0"/>
          <w:color w:val="000000" w:themeColor="text1"/>
          <w:sz w:val="24"/>
          <w:szCs w:val="24"/>
          <w:bdr w:val="none" w:sz="0" w:space="0" w:color="auto" w:frame="1"/>
        </w:rPr>
        <w:t xml:space="preserve"> Java – Using For Loop </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Condition for multiplication of two matrices is -1st matrix column number equal to 2nd matrix row number.</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Read </w:t>
      </w:r>
      <w:proofErr w:type="spellStart"/>
      <w:r w:rsidRPr="00C02669">
        <w:rPr>
          <w:rFonts w:ascii="Tw Cen MT" w:hAnsi="Tw Cen MT" w:cs="Arial"/>
          <w:color w:val="000000" w:themeColor="text1"/>
        </w:rPr>
        <w:t>row</w:t>
      </w:r>
      <w:proofErr w:type="gramStart"/>
      <w:r w:rsidRPr="00C02669">
        <w:rPr>
          <w:rFonts w:ascii="Tw Cen MT" w:hAnsi="Tw Cen MT" w:cs="Arial"/>
          <w:color w:val="000000" w:themeColor="text1"/>
        </w:rPr>
        <w:t>,column</w:t>
      </w:r>
      <w:proofErr w:type="spellEnd"/>
      <w:proofErr w:type="gramEnd"/>
      <w:r w:rsidRPr="00C02669">
        <w:rPr>
          <w:rFonts w:ascii="Tw Cen MT" w:hAnsi="Tw Cen MT" w:cs="Arial"/>
          <w:color w:val="000000" w:themeColor="text1"/>
        </w:rPr>
        <w:t xml:space="preserve"> numbers of matrix1, matrix2 and check column number of matrix1= row number of matrix2. If condition is true then</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w:t>
      </w:r>
      <w:r w:rsidRPr="00C02669">
        <w:rPr>
          <w:rFonts w:ascii="Tw Cen MT" w:hAnsi="Tw Cen MT" w:cs="Arial"/>
          <w:color w:val="000000" w:themeColor="text1"/>
        </w:rPr>
        <w:t> Insert the elements at matrix1 using</w:t>
      </w:r>
      <w:proofErr w:type="gramStart"/>
      <w:r w:rsidRPr="00C02669">
        <w:rPr>
          <w:rFonts w:ascii="Tw Cen MT" w:hAnsi="Tw Cen MT" w:cs="Arial"/>
          <w:color w:val="000000" w:themeColor="text1"/>
        </w:rPr>
        <w:t>  two</w:t>
      </w:r>
      <w:proofErr w:type="gramEnd"/>
      <w:r w:rsidRPr="00C02669">
        <w:rPr>
          <w:rFonts w:ascii="Tw Cen MT" w:hAnsi="Tw Cen MT" w:cs="Arial"/>
          <w:color w:val="000000" w:themeColor="text1"/>
        </w:rPr>
        <w:t xml:space="preserve"> for loops:</w:t>
      </w:r>
    </w:p>
    <w:p w:rsidR="00211EC4" w:rsidRPr="00C02669" w:rsidRDefault="00211EC4" w:rsidP="00211EC4">
      <w:pPr>
        <w:numPr>
          <w:ilvl w:val="0"/>
          <w:numId w:val="37"/>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for (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0 ;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&lt; r1 ;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w:t>
      </w:r>
    </w:p>
    <w:p w:rsidR="00211EC4" w:rsidRPr="00C02669" w:rsidRDefault="00211EC4" w:rsidP="00211EC4">
      <w:pPr>
        <w:numPr>
          <w:ilvl w:val="0"/>
          <w:numId w:val="37"/>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for ( j= 0 ; j &lt; c1 ;j++ )</w:t>
      </w:r>
    </w:p>
    <w:p w:rsidR="00211EC4" w:rsidRPr="00C02669" w:rsidRDefault="00211EC4" w:rsidP="00211EC4">
      <w:pPr>
        <w:numPr>
          <w:ilvl w:val="0"/>
          <w:numId w:val="37"/>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Insert element at </w:t>
      </w:r>
      <w:proofErr w:type="gramStart"/>
      <w:r w:rsidRPr="00C02669">
        <w:rPr>
          <w:rFonts w:ascii="Tw Cen MT" w:hAnsi="Tw Cen MT" w:cs="Arial"/>
          <w:color w:val="000000" w:themeColor="text1"/>
          <w:sz w:val="24"/>
          <w:szCs w:val="24"/>
        </w:rPr>
        <w:t>mat1[</w:t>
      </w:r>
      <w:proofErr w:type="spellStart"/>
      <w:proofErr w:type="gramEnd"/>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w:t>
      </w:r>
      <w:r w:rsidRPr="00C02669">
        <w:rPr>
          <w:rFonts w:ascii="Tw Cen MT" w:hAnsi="Tw Cen MT" w:cs="Arial"/>
          <w:color w:val="000000" w:themeColor="text1"/>
        </w:rPr>
        <w:t> Similarly insert the elements at matrix2 using  2 loops with the  structures  for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=0;i&lt;r2;i++ ),for (j= 0;j&lt;c2;j++ ).</w:t>
      </w:r>
    </w:p>
    <w:p w:rsidR="00211EC4" w:rsidRDefault="00211EC4" w:rsidP="00211EC4">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lastRenderedPageBreak/>
        <w:drawing>
          <wp:inline distT="0" distB="0" distL="0" distR="0">
            <wp:extent cx="4123827" cy="9129310"/>
            <wp:effectExtent l="1905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9" cstate="print"/>
                    <a:srcRect/>
                    <a:stretch>
                      <a:fillRect/>
                    </a:stretch>
                  </pic:blipFill>
                  <pic:spPr bwMode="auto">
                    <a:xfrm>
                      <a:off x="0" y="0"/>
                      <a:ext cx="4127172" cy="9136716"/>
                    </a:xfrm>
                    <a:prstGeom prst="rect">
                      <a:avLst/>
                    </a:prstGeom>
                    <a:noFill/>
                    <a:ln w="9525">
                      <a:noFill/>
                      <a:miter lim="800000"/>
                      <a:headEnd/>
                      <a:tailEnd/>
                    </a:ln>
                  </pic:spPr>
                </pic:pic>
              </a:graphicData>
            </a:graphic>
          </wp:inline>
        </w:drawing>
      </w:r>
    </w:p>
    <w:p w:rsidR="00211EC4" w:rsidRPr="00C02669" w:rsidRDefault="00211EC4" w:rsidP="00211EC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lastRenderedPageBreak/>
        <w:t>Output:</w:t>
      </w:r>
    </w:p>
    <w:tbl>
      <w:tblPr>
        <w:tblW w:w="0" w:type="auto"/>
        <w:tblCellSpacing w:w="15" w:type="dxa"/>
        <w:tblCellMar>
          <w:top w:w="15" w:type="dxa"/>
          <w:left w:w="15" w:type="dxa"/>
          <w:bottom w:w="15" w:type="dxa"/>
          <w:right w:w="15" w:type="dxa"/>
        </w:tblCellMar>
        <w:tblLook w:val="04A0"/>
      </w:tblPr>
      <w:tblGrid>
        <w:gridCol w:w="340"/>
        <w:gridCol w:w="5440"/>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tc>
        <w:tc>
          <w:tcPr>
            <w:tcW w:w="5395"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of rows of </w:t>
            </w:r>
            <w:r w:rsidRPr="00C02669">
              <w:rPr>
                <w:rStyle w:val="crayon-i"/>
                <w:rFonts w:ascii="Tw Cen MT" w:hAnsi="Tw Cen MT" w:cs="Arial"/>
                <w:color w:val="000000" w:themeColor="text1"/>
                <w:sz w:val="24"/>
                <w:szCs w:val="24"/>
                <w:bdr w:val="none" w:sz="0" w:space="0" w:color="auto" w:frame="1"/>
              </w:rPr>
              <w:t>matrix1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columns of </w:t>
            </w:r>
            <w:r w:rsidRPr="00C02669">
              <w:rPr>
                <w:rStyle w:val="crayon-i"/>
                <w:rFonts w:ascii="Tw Cen MT" w:hAnsi="Tw Cen MT" w:cs="Arial"/>
                <w:color w:val="000000" w:themeColor="text1"/>
                <w:sz w:val="24"/>
                <w:szCs w:val="24"/>
                <w:bdr w:val="none" w:sz="0" w:space="0" w:color="auto" w:frame="1"/>
              </w:rPr>
              <w:t>matrix</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of rows of </w:t>
            </w:r>
            <w:r w:rsidRPr="00C02669">
              <w:rPr>
                <w:rStyle w:val="crayon-i"/>
                <w:rFonts w:ascii="Tw Cen MT" w:hAnsi="Tw Cen MT" w:cs="Arial"/>
                <w:color w:val="000000" w:themeColor="text1"/>
                <w:sz w:val="24"/>
                <w:szCs w:val="24"/>
                <w:bdr w:val="none" w:sz="0" w:space="0" w:color="auto" w:frame="1"/>
              </w:rPr>
              <w:t>matrix2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of columns of </w:t>
            </w:r>
            <w:r w:rsidRPr="00C02669">
              <w:rPr>
                <w:rStyle w:val="crayon-i"/>
                <w:rFonts w:ascii="Tw Cen MT" w:hAnsi="Tw Cen MT" w:cs="Arial"/>
                <w:color w:val="000000" w:themeColor="text1"/>
                <w:sz w:val="24"/>
                <w:szCs w:val="24"/>
                <w:bdr w:val="none" w:sz="0" w:space="0" w:color="auto" w:frame="1"/>
              </w:rPr>
              <w:t>matrix</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7</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output   </w:t>
            </w:r>
            <w:r w:rsidRPr="00C02669">
              <w:rPr>
                <w:rStyle w:val="crayon-v"/>
                <w:rFonts w:ascii="Tw Cen MT" w:hAnsi="Tw Cen MT" w:cs="Arial"/>
                <w:color w:val="000000" w:themeColor="text1"/>
                <w:sz w:val="24"/>
                <w:szCs w:val="24"/>
                <w:bdr w:val="none" w:sz="0" w:space="0" w:color="auto" w:frame="1"/>
              </w:rPr>
              <w:t>matrix</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18</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69</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54</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138</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114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90</w:t>
            </w:r>
          </w:p>
        </w:tc>
      </w:tr>
    </w:tbl>
    <w:p w:rsidR="00211EC4" w:rsidRPr="00C02669" w:rsidRDefault="00211EC4" w:rsidP="00211EC4">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While Loop</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t>
      </w:r>
      <w:r w:rsidRPr="00C02669">
        <w:rPr>
          <w:rStyle w:val="Strong"/>
          <w:rFonts w:ascii="Tw Cen MT" w:eastAsiaTheme="majorEastAsia" w:hAnsi="Tw Cen MT" w:cs="Arial"/>
          <w:color w:val="000000" w:themeColor="text1"/>
          <w:bdr w:val="none" w:sz="0" w:space="0" w:color="auto" w:frame="1"/>
        </w:rPr>
        <w:t>Read row, column numbers of the two matrices</w:t>
      </w:r>
      <w:r w:rsidRPr="00C02669">
        <w:rPr>
          <w:rFonts w:ascii="Tw Cen MT" w:hAnsi="Tw Cen MT" w:cs="Arial"/>
          <w:color w:val="000000" w:themeColor="text1"/>
        </w:rPr>
        <w:t> and checks the column number of matrix1 =row number of matrix2.If condition true then insert the elements into the matrices using while loop.</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 </w:t>
      </w:r>
      <w:proofErr w:type="gramStart"/>
      <w:r w:rsidRPr="00C02669">
        <w:rPr>
          <w:rStyle w:val="Strong"/>
          <w:rFonts w:ascii="Tw Cen MT" w:eastAsiaTheme="majorEastAsia" w:hAnsi="Tw Cen MT" w:cs="Arial"/>
          <w:color w:val="000000" w:themeColor="text1"/>
          <w:bdr w:val="none" w:sz="0" w:space="0" w:color="auto" w:frame="1"/>
        </w:rPr>
        <w:t>a</w:t>
      </w:r>
      <w:proofErr w:type="gramEnd"/>
      <w:r w:rsidRPr="00C02669">
        <w:rPr>
          <w:rStyle w:val="Strong"/>
          <w:rFonts w:ascii="Tw Cen MT" w:eastAsiaTheme="majorEastAsia" w:hAnsi="Tw Cen MT" w:cs="Arial"/>
          <w:color w:val="000000" w:themeColor="text1"/>
          <w:bdr w:val="none" w:sz="0" w:space="0" w:color="auto" w:frame="1"/>
        </w:rPr>
        <w:t>) </w:t>
      </w:r>
      <w:r w:rsidRPr="00C02669">
        <w:rPr>
          <w:rFonts w:ascii="Tw Cen MT" w:hAnsi="Tw Cen MT" w:cs="Arial"/>
          <w:color w:val="000000" w:themeColor="text1"/>
        </w:rPr>
        <w:t>Insert elements at matrix1-</w:t>
      </w:r>
    </w:p>
    <w:p w:rsidR="00211EC4" w:rsidRPr="00C02669" w:rsidRDefault="00211EC4" w:rsidP="00211EC4">
      <w:pPr>
        <w:numPr>
          <w:ilvl w:val="0"/>
          <w:numId w:val="38"/>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While loop iterates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&lt;r1 condition is false.</w:t>
      </w:r>
    </w:p>
    <w:p w:rsidR="00211EC4" w:rsidRPr="00C02669" w:rsidRDefault="00211EC4" w:rsidP="00211EC4">
      <w:pPr>
        <w:numPr>
          <w:ilvl w:val="0"/>
          <w:numId w:val="38"/>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then</w:t>
      </w:r>
      <w:proofErr w:type="gramEnd"/>
      <w:r w:rsidRPr="00C02669">
        <w:rPr>
          <w:rFonts w:ascii="Tw Cen MT" w:hAnsi="Tw Cen MT" w:cs="Arial"/>
          <w:color w:val="000000" w:themeColor="text1"/>
          <w:sz w:val="24"/>
          <w:szCs w:val="24"/>
        </w:rPr>
        <w:t xml:space="preserve"> j initialized to 0.</w:t>
      </w:r>
    </w:p>
    <w:p w:rsidR="00211EC4" w:rsidRPr="00C02669" w:rsidRDefault="00211EC4" w:rsidP="00211EC4">
      <w:pPr>
        <w:numPr>
          <w:ilvl w:val="0"/>
          <w:numId w:val="38"/>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while</w:t>
      </w:r>
      <w:proofErr w:type="gramEnd"/>
      <w:r w:rsidRPr="00C02669">
        <w:rPr>
          <w:rFonts w:ascii="Tw Cen MT" w:hAnsi="Tw Cen MT" w:cs="Arial"/>
          <w:color w:val="000000" w:themeColor="text1"/>
          <w:sz w:val="24"/>
          <w:szCs w:val="24"/>
        </w:rPr>
        <w:t xml:space="preserve"> loop iterates until the condition j&lt;c1 is true.</w:t>
      </w:r>
    </w:p>
    <w:p w:rsidR="00211EC4" w:rsidRPr="00C02669" w:rsidRDefault="00211EC4" w:rsidP="00211EC4">
      <w:pPr>
        <w:numPr>
          <w:ilvl w:val="0"/>
          <w:numId w:val="38"/>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insert</w:t>
      </w:r>
      <w:proofErr w:type="gramEnd"/>
      <w:r w:rsidRPr="00C02669">
        <w:rPr>
          <w:rFonts w:ascii="Tw Cen MT" w:hAnsi="Tw Cen MT" w:cs="Arial"/>
          <w:color w:val="000000" w:themeColor="text1"/>
          <w:sz w:val="24"/>
          <w:szCs w:val="24"/>
        </w:rPr>
        <w:t xml:space="preserve"> the element at mat1[</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w:t>
      </w:r>
    </w:p>
    <w:p w:rsidR="00211EC4" w:rsidRPr="00C02669" w:rsidRDefault="00211EC4" w:rsidP="00211EC4">
      <w:pPr>
        <w:numPr>
          <w:ilvl w:val="0"/>
          <w:numId w:val="38"/>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increase</w:t>
      </w:r>
      <w:proofErr w:type="gramEnd"/>
      <w:r w:rsidRPr="00C02669">
        <w:rPr>
          <w:rFonts w:ascii="Tw Cen MT" w:hAnsi="Tw Cen MT" w:cs="Arial"/>
          <w:color w:val="000000" w:themeColor="text1"/>
          <w:sz w:val="24"/>
          <w:szCs w:val="24"/>
        </w:rPr>
        <w:t xml:space="preserve"> the j value.</w:t>
      </w:r>
    </w:p>
    <w:p w:rsidR="00211EC4" w:rsidRPr="00C02669" w:rsidRDefault="00211EC4" w:rsidP="00211EC4">
      <w:pPr>
        <w:numPr>
          <w:ilvl w:val="0"/>
          <w:numId w:val="38"/>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Now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value increased.</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w:t>
      </w:r>
      <w:r w:rsidRPr="00C02669">
        <w:rPr>
          <w:rFonts w:ascii="Tw Cen MT" w:hAnsi="Tw Cen MT" w:cs="Arial"/>
          <w:color w:val="000000" w:themeColor="text1"/>
        </w:rPr>
        <w:t xml:space="preserve"> Similarly insert elements at matrix2 with the conditions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&lt;r2</w:t>
      </w:r>
      <w:proofErr w:type="gramStart"/>
      <w:r w:rsidRPr="00C02669">
        <w:rPr>
          <w:rFonts w:ascii="Tw Cen MT" w:hAnsi="Tw Cen MT" w:cs="Arial"/>
          <w:color w:val="000000" w:themeColor="text1"/>
        </w:rPr>
        <w:t>,j</w:t>
      </w:r>
      <w:proofErr w:type="gramEnd"/>
      <w:r w:rsidRPr="00C02669">
        <w:rPr>
          <w:rFonts w:ascii="Tw Cen MT" w:hAnsi="Tw Cen MT" w:cs="Arial"/>
          <w:color w:val="000000" w:themeColor="text1"/>
        </w:rPr>
        <w:t>&lt;c2.</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For multiplication</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while</w:t>
      </w:r>
      <w:proofErr w:type="gramEnd"/>
      <w:r w:rsidRPr="00C02669">
        <w:rPr>
          <w:rFonts w:ascii="Tw Cen MT" w:hAnsi="Tw Cen MT" w:cs="Arial"/>
          <w:color w:val="000000" w:themeColor="text1"/>
          <w:sz w:val="24"/>
          <w:szCs w:val="24"/>
        </w:rPr>
        <w:t xml:space="preserve"> loop iterates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&lt;r1  is false.</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j</w:t>
      </w:r>
      <w:proofErr w:type="gramEnd"/>
      <w:r w:rsidRPr="00C02669">
        <w:rPr>
          <w:rFonts w:ascii="Tw Cen MT" w:hAnsi="Tw Cen MT" w:cs="Arial"/>
          <w:color w:val="000000" w:themeColor="text1"/>
          <w:sz w:val="24"/>
          <w:szCs w:val="24"/>
        </w:rPr>
        <w:t xml:space="preserve"> initialized to 0.</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while</w:t>
      </w:r>
      <w:proofErr w:type="gramEnd"/>
      <w:r w:rsidRPr="00C02669">
        <w:rPr>
          <w:rFonts w:ascii="Tw Cen MT" w:hAnsi="Tw Cen MT" w:cs="Arial"/>
          <w:color w:val="000000" w:themeColor="text1"/>
          <w:sz w:val="24"/>
          <w:szCs w:val="24"/>
        </w:rPr>
        <w:t xml:space="preserve"> loop iterates until j&lt;c2 is false.</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sum</w:t>
      </w:r>
      <w:proofErr w:type="gramEnd"/>
      <w:r w:rsidRPr="00C02669">
        <w:rPr>
          <w:rFonts w:ascii="Tw Cen MT" w:hAnsi="Tw Cen MT" w:cs="Arial"/>
          <w:color w:val="000000" w:themeColor="text1"/>
          <w:sz w:val="24"/>
          <w:szCs w:val="24"/>
        </w:rPr>
        <w:t xml:space="preserve"> initialized to 0.</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k=0.</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while</w:t>
      </w:r>
      <w:proofErr w:type="gramEnd"/>
      <w:r w:rsidRPr="00C02669">
        <w:rPr>
          <w:rFonts w:ascii="Tw Cen MT" w:hAnsi="Tw Cen MT" w:cs="Arial"/>
          <w:color w:val="000000" w:themeColor="text1"/>
          <w:sz w:val="24"/>
          <w:szCs w:val="24"/>
        </w:rPr>
        <w:t xml:space="preserve"> loop iterates until k&lt;r2.</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sum</w:t>
      </w:r>
      <w:proofErr w:type="gramEnd"/>
      <w:r w:rsidRPr="00C02669">
        <w:rPr>
          <w:rFonts w:ascii="Tw Cen MT" w:hAnsi="Tw Cen MT" w:cs="Arial"/>
          <w:color w:val="000000" w:themeColor="text1"/>
          <w:sz w:val="24"/>
          <w:szCs w:val="24"/>
        </w:rPr>
        <w:t xml:space="preserve"> =sum+mat1[</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][k]*mat2[k][j].</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increases</w:t>
      </w:r>
      <w:proofErr w:type="gramEnd"/>
      <w:r w:rsidRPr="00C02669">
        <w:rPr>
          <w:rFonts w:ascii="Tw Cen MT" w:hAnsi="Tw Cen MT" w:cs="Arial"/>
          <w:color w:val="000000" w:themeColor="text1"/>
          <w:sz w:val="24"/>
          <w:szCs w:val="24"/>
        </w:rPr>
        <w:t xml:space="preserve"> the k value.</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insert</w:t>
      </w:r>
      <w:proofErr w:type="gramEnd"/>
      <w:r w:rsidRPr="00C02669">
        <w:rPr>
          <w:rFonts w:ascii="Tw Cen MT" w:hAnsi="Tw Cen MT" w:cs="Arial"/>
          <w:color w:val="000000" w:themeColor="text1"/>
          <w:sz w:val="24"/>
          <w:szCs w:val="24"/>
        </w:rPr>
        <w:t xml:space="preserve"> sum value in to the resultant matrix at res[</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][j].</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increase</w:t>
      </w:r>
      <w:proofErr w:type="gramEnd"/>
      <w:r w:rsidRPr="00C02669">
        <w:rPr>
          <w:rFonts w:ascii="Tw Cen MT" w:hAnsi="Tw Cen MT" w:cs="Arial"/>
          <w:color w:val="000000" w:themeColor="text1"/>
          <w:sz w:val="24"/>
          <w:szCs w:val="24"/>
        </w:rPr>
        <w:t xml:space="preserve"> the j value.</w:t>
      </w:r>
    </w:p>
    <w:p w:rsidR="00211EC4" w:rsidRPr="00C02669" w:rsidRDefault="00211EC4" w:rsidP="00211EC4">
      <w:pPr>
        <w:numPr>
          <w:ilvl w:val="0"/>
          <w:numId w:val="39"/>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increase</w:t>
      </w:r>
      <w:proofErr w:type="gram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value.</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w:t>
      </w:r>
      <w:r w:rsidRPr="00C02669">
        <w:rPr>
          <w:rStyle w:val="Strong"/>
          <w:rFonts w:ascii="Tw Cen MT" w:eastAsiaTheme="majorEastAsia" w:hAnsi="Tw Cen MT" w:cs="Arial"/>
          <w:color w:val="000000" w:themeColor="text1"/>
          <w:bdr w:val="none" w:sz="0" w:space="0" w:color="auto" w:frame="1"/>
        </w:rPr>
        <w:t>Print the matrix using while loops</w:t>
      </w:r>
      <w:r w:rsidRPr="00C02669">
        <w:rPr>
          <w:rFonts w:ascii="Tw Cen MT" w:hAnsi="Tw Cen MT" w:cs="Arial"/>
          <w:color w:val="000000" w:themeColor="text1"/>
        </w:rPr>
        <w:t xml:space="preserve"> with the conditions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&lt;r1, j&lt;c2.</w:t>
      </w:r>
    </w:p>
    <w:p w:rsidR="00211EC4" w:rsidRDefault="00211EC4" w:rsidP="00211EC4">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lastRenderedPageBreak/>
        <w:drawing>
          <wp:inline distT="0" distB="0" distL="0" distR="0">
            <wp:extent cx="3593854" cy="9519313"/>
            <wp:effectExtent l="19050" t="0" r="6596"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rcRect/>
                    <a:stretch>
                      <a:fillRect/>
                    </a:stretch>
                  </pic:blipFill>
                  <pic:spPr bwMode="auto">
                    <a:xfrm>
                      <a:off x="0" y="0"/>
                      <a:ext cx="3593892" cy="9519412"/>
                    </a:xfrm>
                    <a:prstGeom prst="rect">
                      <a:avLst/>
                    </a:prstGeom>
                    <a:noFill/>
                    <a:ln w="9525">
                      <a:noFill/>
                      <a:miter lim="800000"/>
                      <a:headEnd/>
                      <a:tailEnd/>
                    </a:ln>
                  </pic:spPr>
                </pic:pic>
              </a:graphicData>
            </a:graphic>
          </wp:inline>
        </w:drawing>
      </w:r>
    </w:p>
    <w:p w:rsidR="00211EC4" w:rsidRPr="00C02669" w:rsidRDefault="00211EC4" w:rsidP="00211EC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lastRenderedPageBreak/>
        <w:t>Output:</w:t>
      </w:r>
    </w:p>
    <w:tbl>
      <w:tblPr>
        <w:tblW w:w="0" w:type="auto"/>
        <w:tblCellSpacing w:w="15" w:type="dxa"/>
        <w:tblCellMar>
          <w:top w:w="15" w:type="dxa"/>
          <w:left w:w="15" w:type="dxa"/>
          <w:bottom w:w="15" w:type="dxa"/>
          <w:right w:w="15" w:type="dxa"/>
        </w:tblCellMar>
        <w:tblLook w:val="04A0"/>
      </w:tblPr>
      <w:tblGrid>
        <w:gridCol w:w="340"/>
        <w:gridCol w:w="5440"/>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tc>
        <w:tc>
          <w:tcPr>
            <w:tcW w:w="5395"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of </w:t>
            </w:r>
            <w:r w:rsidRPr="00C02669">
              <w:rPr>
                <w:rStyle w:val="crayon-i"/>
                <w:rFonts w:ascii="Tw Cen MT" w:hAnsi="Tw Cen MT" w:cs="Arial"/>
                <w:color w:val="000000" w:themeColor="text1"/>
                <w:sz w:val="24"/>
                <w:szCs w:val="24"/>
                <w:bdr w:val="none" w:sz="0" w:space="0" w:color="auto" w:frame="1"/>
              </w:rPr>
              <w:t>rows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the number  </w:t>
            </w:r>
            <w:r w:rsidRPr="00C02669">
              <w:rPr>
                <w:rStyle w:val="crayon-i"/>
                <w:rFonts w:ascii="Tw Cen MT" w:hAnsi="Tw Cen MT" w:cs="Arial"/>
                <w:color w:val="000000" w:themeColor="text1"/>
                <w:sz w:val="24"/>
                <w:szCs w:val="24"/>
                <w:bdr w:val="none" w:sz="0" w:space="0" w:color="auto" w:frame="1"/>
              </w:rPr>
              <w:t>columns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Original   </w:t>
            </w:r>
            <w:r w:rsidRPr="00C02669">
              <w:rPr>
                <w:rStyle w:val="crayon-v"/>
                <w:rFonts w:ascii="Tw Cen MT" w:hAnsi="Tw Cen MT" w:cs="Arial"/>
                <w:color w:val="000000" w:themeColor="text1"/>
                <w:sz w:val="24"/>
                <w:szCs w:val="24"/>
                <w:bdr w:val="none" w:sz="0" w:space="0" w:color="auto" w:frame="1"/>
              </w:rPr>
              <w:t>matrix</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Transpose  of   </w:t>
            </w:r>
            <w:r w:rsidRPr="00C02669">
              <w:rPr>
                <w:rStyle w:val="crayon-v"/>
                <w:rFonts w:ascii="Tw Cen MT" w:hAnsi="Tw Cen MT" w:cs="Arial"/>
                <w:color w:val="000000" w:themeColor="text1"/>
                <w:sz w:val="24"/>
                <w:szCs w:val="24"/>
                <w:bdr w:val="none" w:sz="0" w:space="0" w:color="auto" w:frame="1"/>
              </w:rPr>
              <w:t>matrix</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p>
        </w:tc>
      </w:tr>
    </w:tbl>
    <w:p w:rsidR="00211EC4" w:rsidRPr="00C02669" w:rsidRDefault="00211EC4" w:rsidP="00211EC4">
      <w:pPr>
        <w:pStyle w:val="Heading4"/>
        <w:spacing w:before="0" w:line="240" w:lineRule="atLeast"/>
        <w:jc w:val="both"/>
        <w:rPr>
          <w:rFonts w:ascii="Tw Cen MT" w:hAnsi="Tw Cen MT" w:cs="Arial"/>
          <w:b w:val="0"/>
          <w:bCs w:val="0"/>
          <w:i w:val="0"/>
          <w:color w:val="000000" w:themeColor="text1"/>
          <w:sz w:val="24"/>
          <w:szCs w:val="24"/>
        </w:rPr>
      </w:pPr>
      <w:r w:rsidRPr="00C02669">
        <w:rPr>
          <w:rStyle w:val="Strong"/>
          <w:rFonts w:ascii="Tw Cen MT" w:hAnsi="Tw Cen MT" w:cs="Arial"/>
          <w:b/>
          <w:bCs/>
          <w:i w:val="0"/>
          <w:color w:val="000000" w:themeColor="text1"/>
          <w:sz w:val="24"/>
          <w:szCs w:val="24"/>
          <w:bdr w:val="none" w:sz="0" w:space="0" w:color="auto" w:frame="1"/>
        </w:rPr>
        <w:t>Using Do While Loop</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Multiply two matrices mat1</w:t>
      </w:r>
      <w:proofErr w:type="gramStart"/>
      <w:r w:rsidRPr="00C02669">
        <w:rPr>
          <w:rFonts w:ascii="Tw Cen MT" w:hAnsi="Tw Cen MT" w:cs="Arial"/>
          <w:color w:val="000000" w:themeColor="text1"/>
        </w:rPr>
        <w:t>,mat2</w:t>
      </w:r>
      <w:proofErr w:type="gramEnd"/>
      <w:r w:rsidRPr="00C02669">
        <w:rPr>
          <w:rFonts w:ascii="Tw Cen MT" w:hAnsi="Tw Cen MT" w:cs="Arial"/>
          <w:color w:val="000000" w:themeColor="text1"/>
        </w:rPr>
        <w:t>, res is the resultant matrix.</w:t>
      </w:r>
    </w:p>
    <w:p w:rsidR="00211EC4" w:rsidRPr="00C02669" w:rsidRDefault="00211EC4" w:rsidP="00211EC4">
      <w:pPr>
        <w:numPr>
          <w:ilvl w:val="0"/>
          <w:numId w:val="40"/>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This loop iterates until k&lt;r2 is false.</w:t>
      </w:r>
    </w:p>
    <w:p w:rsidR="00211EC4" w:rsidRPr="00C02669" w:rsidRDefault="00211EC4" w:rsidP="00211EC4">
      <w:pPr>
        <w:numPr>
          <w:ilvl w:val="0"/>
          <w:numId w:val="40"/>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Insert sum in to the resultant matrix at res[</w:t>
      </w:r>
      <w:proofErr w:type="spellStart"/>
      <w:r w:rsidRPr="00C02669">
        <w:rPr>
          <w:rFonts w:ascii="Tw Cen MT" w:hAnsi="Tw Cen MT" w:cs="Arial"/>
          <w:color w:val="000000" w:themeColor="text1"/>
          <w:sz w:val="24"/>
          <w:szCs w:val="24"/>
        </w:rPr>
        <w:t>i</w:t>
      </w:r>
      <w:proofErr w:type="spellEnd"/>
      <w:proofErr w:type="gramStart"/>
      <w:r w:rsidRPr="00C02669">
        <w:rPr>
          <w:rFonts w:ascii="Tw Cen MT" w:hAnsi="Tw Cen MT" w:cs="Arial"/>
          <w:color w:val="000000" w:themeColor="text1"/>
          <w:sz w:val="24"/>
          <w:szCs w:val="24"/>
        </w:rPr>
        <w:t>][</w:t>
      </w:r>
      <w:proofErr w:type="gramEnd"/>
      <w:r w:rsidRPr="00C02669">
        <w:rPr>
          <w:rFonts w:ascii="Tw Cen MT" w:hAnsi="Tw Cen MT" w:cs="Arial"/>
          <w:color w:val="000000" w:themeColor="text1"/>
          <w:sz w:val="24"/>
          <w:szCs w:val="24"/>
        </w:rPr>
        <w:t>j],increase j value, then checks the condition j&lt;c2.</w:t>
      </w:r>
    </w:p>
    <w:p w:rsidR="00211EC4" w:rsidRPr="00C02669" w:rsidRDefault="00211EC4" w:rsidP="00211EC4">
      <w:pPr>
        <w:numPr>
          <w:ilvl w:val="0"/>
          <w:numId w:val="40"/>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This loop iterates until j&lt;c2 is false.</w:t>
      </w:r>
    </w:p>
    <w:p w:rsidR="00211EC4" w:rsidRPr="00C02669" w:rsidRDefault="00211EC4" w:rsidP="00211EC4">
      <w:pPr>
        <w:numPr>
          <w:ilvl w:val="0"/>
          <w:numId w:val="40"/>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Increase </w:t>
      </w:r>
      <w:proofErr w:type="gramStart"/>
      <w:r w:rsidRPr="00C02669">
        <w:rPr>
          <w:rFonts w:ascii="Tw Cen MT" w:hAnsi="Tw Cen MT" w:cs="Arial"/>
          <w:color w:val="000000" w:themeColor="text1"/>
          <w:sz w:val="24"/>
          <w:szCs w:val="24"/>
        </w:rPr>
        <w:t xml:space="preserve">the </w:t>
      </w:r>
      <w:proofErr w:type="spellStart"/>
      <w:r w:rsidRPr="00C02669">
        <w:rPr>
          <w:rFonts w:ascii="Tw Cen MT" w:hAnsi="Tw Cen MT" w:cs="Arial"/>
          <w:color w:val="000000" w:themeColor="text1"/>
          <w:sz w:val="24"/>
          <w:szCs w:val="24"/>
        </w:rPr>
        <w:t>i</w:t>
      </w:r>
      <w:proofErr w:type="spellEnd"/>
      <w:proofErr w:type="gramEnd"/>
      <w:r w:rsidRPr="00C02669">
        <w:rPr>
          <w:rFonts w:ascii="Tw Cen MT" w:hAnsi="Tw Cen MT" w:cs="Arial"/>
          <w:color w:val="000000" w:themeColor="text1"/>
          <w:sz w:val="24"/>
          <w:szCs w:val="24"/>
        </w:rPr>
        <w:t xml:space="preserve"> value, then checks the condition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&lt;r1.</w:t>
      </w:r>
    </w:p>
    <w:p w:rsidR="00211EC4" w:rsidRPr="00C02669" w:rsidRDefault="00211EC4" w:rsidP="00211EC4">
      <w:pPr>
        <w:numPr>
          <w:ilvl w:val="0"/>
          <w:numId w:val="40"/>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This loop iterates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&lt;r1 is false.</w:t>
      </w:r>
    </w:p>
    <w:tbl>
      <w:tblPr>
        <w:tblW w:w="0" w:type="auto"/>
        <w:tblCellSpacing w:w="15" w:type="dxa"/>
        <w:tblCellMar>
          <w:top w:w="15" w:type="dxa"/>
          <w:left w:w="15" w:type="dxa"/>
          <w:bottom w:w="15" w:type="dxa"/>
          <w:right w:w="15" w:type="dxa"/>
        </w:tblCellMar>
        <w:tblLook w:val="04A0"/>
      </w:tblPr>
      <w:tblGrid>
        <w:gridCol w:w="5726"/>
        <w:gridCol w:w="5164"/>
      </w:tblGrid>
      <w:tr w:rsidR="00211EC4" w:rsidRPr="00C02669" w:rsidTr="000A52DC">
        <w:trPr>
          <w:tblCellSpacing w:w="15" w:type="dxa"/>
        </w:trPr>
        <w:tc>
          <w:tcPr>
            <w:tcW w:w="0" w:type="auto"/>
            <w:tcBorders>
              <w:top w:val="nil"/>
              <w:left w:val="nil"/>
              <w:bottom w:val="nil"/>
            </w:tcBorders>
            <w:vAlign w:val="center"/>
            <w:hideMark/>
          </w:tcPr>
          <w:p w:rsidR="00211EC4" w:rsidRDefault="00211EC4" w:rsidP="000A52DC">
            <w:pPr>
              <w:spacing w:after="0"/>
              <w:jc w:val="both"/>
              <w:rPr>
                <w:rFonts w:ascii="Tw Cen MT" w:hAnsi="Tw Cen MT" w:cs="Arial"/>
                <w:color w:val="000000" w:themeColor="text1"/>
                <w:sz w:val="24"/>
                <w:szCs w:val="24"/>
              </w:rPr>
            </w:pPr>
            <w:r>
              <w:rPr>
                <w:rFonts w:ascii="Tw Cen MT" w:hAnsi="Tw Cen MT" w:cs="Arial"/>
                <w:noProof/>
                <w:color w:val="000000" w:themeColor="text1"/>
                <w:sz w:val="24"/>
                <w:szCs w:val="24"/>
              </w:rPr>
              <w:lastRenderedPageBreak/>
              <w:drawing>
                <wp:inline distT="0" distB="0" distL="0" distR="0">
                  <wp:extent cx="3568890" cy="9545916"/>
                  <wp:effectExtent l="1905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srcRect/>
                          <a:stretch>
                            <a:fillRect/>
                          </a:stretch>
                        </pic:blipFill>
                        <pic:spPr bwMode="auto">
                          <a:xfrm>
                            <a:off x="0" y="0"/>
                            <a:ext cx="3573171" cy="9557367"/>
                          </a:xfrm>
                          <a:prstGeom prst="rect">
                            <a:avLst/>
                          </a:prstGeom>
                          <a:noFill/>
                          <a:ln w="9525">
                            <a:noFill/>
                            <a:miter lim="800000"/>
                            <a:headEnd/>
                            <a:tailEnd/>
                          </a:ln>
                        </pic:spPr>
                      </pic:pic>
                    </a:graphicData>
                  </a:graphic>
                </wp:inline>
              </w:drawing>
            </w:r>
          </w:p>
          <w:p w:rsidR="00211EC4" w:rsidRPr="00C02669" w:rsidRDefault="00211EC4" w:rsidP="000A52DC">
            <w:pPr>
              <w:spacing w:after="0"/>
              <w:jc w:val="both"/>
              <w:rPr>
                <w:rFonts w:ascii="Tw Cen MT" w:hAnsi="Tw Cen MT" w:cs="Arial"/>
                <w:color w:val="000000" w:themeColor="text1"/>
                <w:sz w:val="24"/>
                <w:szCs w:val="24"/>
              </w:rPr>
            </w:pPr>
          </w:p>
        </w:tc>
        <w:tc>
          <w:tcPr>
            <w:tcW w:w="5389"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p>
        </w:tc>
      </w:tr>
    </w:tbl>
    <w:p w:rsidR="00211EC4" w:rsidRPr="00C02669" w:rsidRDefault="00211EC4" w:rsidP="00211EC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lastRenderedPageBreak/>
        <w:t>Output:</w:t>
      </w:r>
    </w:p>
    <w:p w:rsidR="00211EC4" w:rsidRPr="00C02669" w:rsidRDefault="00211EC4" w:rsidP="00211EC4">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tc>
        <w:tc>
          <w:tcPr>
            <w:tcW w:w="5395"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Enter the number of rows of </w:t>
            </w:r>
            <w:r w:rsidRPr="00C02669">
              <w:rPr>
                <w:rStyle w:val="crayon-i"/>
                <w:rFonts w:ascii="Tw Cen MT" w:hAnsi="Tw Cen MT" w:cs="Arial"/>
                <w:color w:val="000000" w:themeColor="text1"/>
                <w:sz w:val="24"/>
                <w:szCs w:val="24"/>
                <w:bdr w:val="none" w:sz="0" w:space="0" w:color="auto" w:frame="1"/>
              </w:rPr>
              <w:t>matrix1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columns of </w:t>
            </w:r>
            <w:r w:rsidRPr="00C02669">
              <w:rPr>
                <w:rStyle w:val="crayon-i"/>
                <w:rFonts w:ascii="Tw Cen MT" w:hAnsi="Tw Cen MT" w:cs="Arial"/>
                <w:color w:val="000000" w:themeColor="text1"/>
                <w:sz w:val="24"/>
                <w:szCs w:val="24"/>
                <w:bdr w:val="none" w:sz="0" w:space="0" w:color="auto" w:frame="1"/>
              </w:rPr>
              <w:t>matrix</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of rows of </w:t>
            </w:r>
            <w:r w:rsidRPr="00C02669">
              <w:rPr>
                <w:rStyle w:val="crayon-i"/>
                <w:rFonts w:ascii="Tw Cen MT" w:hAnsi="Tw Cen MT" w:cs="Arial"/>
                <w:color w:val="000000" w:themeColor="text1"/>
                <w:sz w:val="24"/>
                <w:szCs w:val="24"/>
                <w:bdr w:val="none" w:sz="0" w:space="0" w:color="auto" w:frame="1"/>
              </w:rPr>
              <w:t>matrix2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of columns of </w:t>
            </w:r>
            <w:r w:rsidRPr="00C02669">
              <w:rPr>
                <w:rStyle w:val="crayon-i"/>
                <w:rFonts w:ascii="Tw Cen MT" w:hAnsi="Tw Cen MT" w:cs="Arial"/>
                <w:color w:val="000000" w:themeColor="text1"/>
                <w:sz w:val="24"/>
                <w:szCs w:val="24"/>
                <w:bdr w:val="none" w:sz="0" w:space="0" w:color="auto" w:frame="1"/>
              </w:rPr>
              <w:t>matrix</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1</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Original   </w:t>
            </w:r>
            <w:r w:rsidRPr="00C02669">
              <w:rPr>
                <w:rStyle w:val="crayon-v"/>
                <w:rFonts w:ascii="Tw Cen MT" w:hAnsi="Tw Cen MT" w:cs="Arial"/>
                <w:color w:val="000000" w:themeColor="text1"/>
                <w:sz w:val="24"/>
                <w:szCs w:val="24"/>
                <w:bdr w:val="none" w:sz="0" w:space="0" w:color="auto" w:frame="1"/>
              </w:rPr>
              <w:t>matrix</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3</w:t>
            </w:r>
            <w:proofErr w:type="spellEnd"/>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3</w:t>
            </w:r>
            <w:proofErr w:type="spellEnd"/>
          </w:p>
        </w:tc>
      </w:tr>
    </w:tbl>
    <w:p w:rsidR="00211EC4" w:rsidRPr="00C02669" w:rsidRDefault="00211EC4" w:rsidP="00211EC4">
      <w:pPr>
        <w:spacing w:after="0"/>
        <w:ind w:right="-432"/>
        <w:jc w:val="both"/>
        <w:rPr>
          <w:rFonts w:ascii="Tw Cen MT" w:hAnsi="Tw Cen MT" w:cs="Arial"/>
          <w:color w:val="000000" w:themeColor="text1"/>
          <w:sz w:val="24"/>
          <w:szCs w:val="24"/>
        </w:rPr>
      </w:pPr>
    </w:p>
    <w:p w:rsidR="00211EC4" w:rsidRPr="00C02669" w:rsidRDefault="00211EC4" w:rsidP="00211EC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Display Transpose Matrix</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anchor distT="0" distB="0" distL="114300" distR="114300" simplePos="0" relativeHeight="251675648" behindDoc="0" locked="0" layoutInCell="1" allowOverlap="1">
            <wp:simplePos x="0" y="0"/>
            <wp:positionH relativeFrom="column">
              <wp:posOffset>5252085</wp:posOffset>
            </wp:positionH>
            <wp:positionV relativeFrom="paragraph">
              <wp:posOffset>45720</wp:posOffset>
            </wp:positionV>
            <wp:extent cx="1216660" cy="711835"/>
            <wp:effectExtent l="19050" t="0" r="2540" b="0"/>
            <wp:wrapThrough wrapText="bothSides">
              <wp:wrapPolygon edited="0">
                <wp:start x="-338" y="0"/>
                <wp:lineTo x="-338" y="20810"/>
                <wp:lineTo x="21645" y="20810"/>
                <wp:lineTo x="21645" y="0"/>
                <wp:lineTo x="-338" y="0"/>
              </wp:wrapPolygon>
            </wp:wrapThrough>
            <wp:docPr id="76" name="Picture 76" descr="Java Program Trans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Java Program Transpose"/>
                    <pic:cNvPicPr>
                      <a:picLocks noChangeAspect="1" noChangeArrowheads="1"/>
                    </pic:cNvPicPr>
                  </pic:nvPicPr>
                  <pic:blipFill>
                    <a:blip r:embed="rId122" cstate="print"/>
                    <a:srcRect/>
                    <a:stretch>
                      <a:fillRect/>
                    </a:stretch>
                  </pic:blipFill>
                  <pic:spPr bwMode="auto">
                    <a:xfrm>
                      <a:off x="0" y="0"/>
                      <a:ext cx="1216660" cy="711835"/>
                    </a:xfrm>
                    <a:prstGeom prst="rect">
                      <a:avLst/>
                    </a:prstGeom>
                    <a:noFill/>
                    <a:ln w="9525">
                      <a:noFill/>
                      <a:miter lim="800000"/>
                      <a:headEnd/>
                      <a:tailEnd/>
                    </a:ln>
                  </pic:spPr>
                </pic:pic>
              </a:graphicData>
            </a:graphic>
          </wp:anchor>
        </w:drawing>
      </w:r>
      <w:r w:rsidRPr="00C02669">
        <w:rPr>
          <w:rFonts w:ascii="Tw Cen MT" w:hAnsi="Tw Cen MT" w:cs="Arial"/>
          <w:color w:val="000000" w:themeColor="text1"/>
        </w:rPr>
        <w:t>The Transpose of a given matrix is an operator which flips it over its diagonal. The order of the matrix changes unless it is a square matrix. The transpose of a transpose of a matrix is the given matrix itself – </w:t>
      </w:r>
      <w:hyperlink r:id="rId123" w:history="1">
        <w:r w:rsidRPr="00C02669">
          <w:rPr>
            <w:rStyle w:val="Hyperlink"/>
            <w:rFonts w:ascii="Tw Cen MT" w:eastAsiaTheme="majorEastAsia" w:hAnsi="Tw Cen MT" w:cs="Arial"/>
            <w:color w:val="000000" w:themeColor="text1"/>
            <w:u w:val="none"/>
            <w:bdr w:val="none" w:sz="0" w:space="0" w:color="auto" w:frame="1"/>
          </w:rPr>
          <w:t xml:space="preserve">Check to </w:t>
        </w:r>
        <w:proofErr w:type="gramStart"/>
        <w:r w:rsidRPr="00C02669">
          <w:rPr>
            <w:rStyle w:val="Hyperlink"/>
            <w:rFonts w:ascii="Tw Cen MT" w:eastAsiaTheme="majorEastAsia" w:hAnsi="Tw Cen MT" w:cs="Arial"/>
            <w:color w:val="000000" w:themeColor="text1"/>
            <w:u w:val="none"/>
            <w:bdr w:val="none" w:sz="0" w:space="0" w:color="auto" w:frame="1"/>
          </w:rPr>
          <w:t>Add</w:t>
        </w:r>
        <w:proofErr w:type="gramEnd"/>
        <w:r w:rsidRPr="00C02669">
          <w:rPr>
            <w:rStyle w:val="Hyperlink"/>
            <w:rFonts w:ascii="Tw Cen MT" w:eastAsiaTheme="majorEastAsia" w:hAnsi="Tw Cen MT" w:cs="Arial"/>
            <w:color w:val="000000" w:themeColor="text1"/>
            <w:u w:val="none"/>
            <w:bdr w:val="none" w:sz="0" w:space="0" w:color="auto" w:frame="1"/>
          </w:rPr>
          <w:t xml:space="preserve"> two matrices</w:t>
        </w:r>
      </w:hyperlink>
      <w:r w:rsidRPr="00C02669">
        <w:rPr>
          <w:rFonts w:ascii="Tw Cen MT" w:hAnsi="Tw Cen MT" w:cs="Arial"/>
          <w:color w:val="000000" w:themeColor="text1"/>
        </w:rPr>
        <w:t>.</w:t>
      </w:r>
    </w:p>
    <w:p w:rsidR="00211EC4" w:rsidRPr="00C02669" w:rsidRDefault="00211EC4" w:rsidP="00211EC4">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Mathematically, [</w:t>
      </w:r>
      <w:r w:rsidRPr="00C02669">
        <w:rPr>
          <w:rFonts w:ascii="Tw Cen MT" w:hAnsi="Tw Cen MT" w:cs="Arial"/>
          <w:b/>
          <w:bCs/>
          <w:color w:val="000000" w:themeColor="text1"/>
          <w:sz w:val="24"/>
          <w:szCs w:val="24"/>
          <w:bdr w:val="none" w:sz="0" w:space="0" w:color="auto" w:frame="1"/>
        </w:rPr>
        <w:t>A</w:t>
      </w:r>
      <w:r w:rsidRPr="00C02669">
        <w:rPr>
          <w:rFonts w:ascii="Tw Cen MT" w:hAnsi="Tw Cen MT" w:cs="Arial"/>
          <w:color w:val="000000" w:themeColor="text1"/>
          <w:sz w:val="24"/>
          <w:szCs w:val="24"/>
          <w:bdr w:val="none" w:sz="0" w:space="0" w:color="auto" w:frame="1"/>
          <w:vertAlign w:val="superscript"/>
        </w:rPr>
        <w:t>T</w:t>
      </w:r>
      <w:proofErr w:type="gramStart"/>
      <w:r w:rsidRPr="00C02669">
        <w:rPr>
          <w:rFonts w:ascii="Tw Cen MT" w:hAnsi="Tw Cen MT" w:cs="Arial"/>
          <w:color w:val="000000" w:themeColor="text1"/>
          <w:sz w:val="24"/>
          <w:szCs w:val="24"/>
        </w:rPr>
        <w:t>]</w:t>
      </w:r>
      <w:r w:rsidRPr="00C02669">
        <w:rPr>
          <w:rFonts w:ascii="Tw Cen MT" w:hAnsi="Tw Cen MT" w:cs="Arial"/>
          <w:color w:val="000000" w:themeColor="text1"/>
          <w:sz w:val="24"/>
          <w:szCs w:val="24"/>
          <w:bdr w:val="none" w:sz="0" w:space="0" w:color="auto" w:frame="1"/>
          <w:vertAlign w:val="superscript"/>
        </w:rPr>
        <w:t>T</w:t>
      </w:r>
      <w:proofErr w:type="gramEnd"/>
      <w:r w:rsidRPr="00C02669">
        <w:rPr>
          <w:rFonts w:ascii="Tw Cen MT" w:hAnsi="Tw Cen MT" w:cs="Arial"/>
          <w:color w:val="000000" w:themeColor="text1"/>
          <w:sz w:val="24"/>
          <w:szCs w:val="24"/>
        </w:rPr>
        <w:t>= </w:t>
      </w:r>
      <w:r w:rsidRPr="00C02669">
        <w:rPr>
          <w:rFonts w:ascii="Tw Cen MT" w:hAnsi="Tw Cen MT" w:cs="Arial"/>
          <w:b/>
          <w:bCs/>
          <w:color w:val="000000" w:themeColor="text1"/>
          <w:sz w:val="24"/>
          <w:szCs w:val="24"/>
          <w:bdr w:val="none" w:sz="0" w:space="0" w:color="auto" w:frame="1"/>
        </w:rPr>
        <w:t>A</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p>
    <w:p w:rsidR="00211EC4" w:rsidRPr="00C02669" w:rsidRDefault="00211EC4" w:rsidP="00211EC4">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For Loop</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Transpose matrix will formed by inter changing the rows and columns of the original </w:t>
      </w:r>
      <w:proofErr w:type="gramStart"/>
      <w:r w:rsidRPr="00C02669">
        <w:rPr>
          <w:rFonts w:ascii="Tw Cen MT" w:hAnsi="Tw Cen MT" w:cs="Arial"/>
          <w:color w:val="000000" w:themeColor="text1"/>
        </w:rPr>
        <w:t>matrix .</w:t>
      </w:r>
      <w:proofErr w:type="gramEnd"/>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Read the row number and column number and insert the elements in to the array </w:t>
      </w:r>
      <w:proofErr w:type="gramStart"/>
      <w:r w:rsidRPr="00C02669">
        <w:rPr>
          <w:rFonts w:ascii="Tw Cen MT" w:hAnsi="Tw Cen MT" w:cs="Arial"/>
          <w:color w:val="000000" w:themeColor="text1"/>
        </w:rPr>
        <w:t>mat1[</w:t>
      </w:r>
      <w:proofErr w:type="gramEnd"/>
      <w:r w:rsidRPr="00C02669">
        <w:rPr>
          <w:rFonts w:ascii="Tw Cen MT" w:hAnsi="Tw Cen MT" w:cs="Arial"/>
          <w:color w:val="000000" w:themeColor="text1"/>
        </w:rPr>
        <w:t xml:space="preserve">][] using two for loops. </w:t>
      </w:r>
      <w:proofErr w:type="gramStart"/>
      <w:r w:rsidRPr="00C02669">
        <w:rPr>
          <w:rFonts w:ascii="Tw Cen MT" w:hAnsi="Tw Cen MT" w:cs="Arial"/>
          <w:color w:val="000000" w:themeColor="text1"/>
        </w:rPr>
        <w:t>for</w:t>
      </w:r>
      <w:proofErr w:type="gram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=0 to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&lt;row. </w:t>
      </w:r>
      <w:proofErr w:type="gramStart"/>
      <w:r w:rsidRPr="00C02669">
        <w:rPr>
          <w:rFonts w:ascii="Tw Cen MT" w:hAnsi="Tw Cen MT" w:cs="Arial"/>
          <w:color w:val="000000" w:themeColor="text1"/>
        </w:rPr>
        <w:t>for</w:t>
      </w:r>
      <w:proofErr w:type="gramEnd"/>
      <w:r w:rsidRPr="00C02669">
        <w:rPr>
          <w:rFonts w:ascii="Tw Cen MT" w:hAnsi="Tw Cen MT" w:cs="Arial"/>
          <w:color w:val="000000" w:themeColor="text1"/>
        </w:rPr>
        <w:t xml:space="preserve"> j=0 to j&lt;col. insert element at mat[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][j].</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To transpose the matrix, row&gt;</w:t>
      </w:r>
      <w:proofErr w:type="spellStart"/>
      <w:r w:rsidRPr="00C02669">
        <w:rPr>
          <w:rFonts w:ascii="Tw Cen MT" w:hAnsi="Tw Cen MT" w:cs="Arial"/>
          <w:color w:val="000000" w:themeColor="text1"/>
        </w:rPr>
        <w:t>col</w:t>
      </w:r>
      <w:proofErr w:type="spellEnd"/>
      <w:r w:rsidRPr="00C02669">
        <w:rPr>
          <w:rFonts w:ascii="Tw Cen MT" w:hAnsi="Tw Cen MT" w:cs="Arial"/>
          <w:color w:val="000000" w:themeColor="text1"/>
        </w:rPr>
        <w:t xml:space="preserve"> then n=row /row&lt;</w:t>
      </w:r>
      <w:proofErr w:type="spellStart"/>
      <w:r w:rsidRPr="00C02669">
        <w:rPr>
          <w:rFonts w:ascii="Tw Cen MT" w:hAnsi="Tw Cen MT" w:cs="Arial"/>
          <w:color w:val="000000" w:themeColor="text1"/>
        </w:rPr>
        <w:t>col</w:t>
      </w:r>
      <w:proofErr w:type="spellEnd"/>
      <w:r w:rsidRPr="00C02669">
        <w:rPr>
          <w:rFonts w:ascii="Tw Cen MT" w:hAnsi="Tw Cen MT" w:cs="Arial"/>
          <w:color w:val="000000" w:themeColor="text1"/>
        </w:rPr>
        <w:t xml:space="preserve"> then n=col. for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0  to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&lt; n. for  j= i+1  to j &lt; n. Interchange the elements a[</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][j] to a[j][</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and vice versa.</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xml:space="preserve"> Print the transpose matrix using two for loops. </w:t>
      </w:r>
      <w:proofErr w:type="gramStart"/>
      <w:r w:rsidRPr="00C02669">
        <w:rPr>
          <w:rFonts w:ascii="Tw Cen MT" w:hAnsi="Tw Cen MT" w:cs="Arial"/>
          <w:color w:val="000000" w:themeColor="text1"/>
        </w:rPr>
        <w:t>for  </w:t>
      </w:r>
      <w:proofErr w:type="spellStart"/>
      <w:r w:rsidRPr="00C02669">
        <w:rPr>
          <w:rFonts w:ascii="Tw Cen MT" w:hAnsi="Tw Cen MT" w:cs="Arial"/>
          <w:color w:val="000000" w:themeColor="text1"/>
        </w:rPr>
        <w:t>i</w:t>
      </w:r>
      <w:proofErr w:type="spellEnd"/>
      <w:proofErr w:type="gramEnd"/>
      <w:r w:rsidRPr="00C02669">
        <w:rPr>
          <w:rFonts w:ascii="Tw Cen MT" w:hAnsi="Tw Cen MT" w:cs="Arial"/>
          <w:color w:val="000000" w:themeColor="text1"/>
        </w:rPr>
        <w:t xml:space="preserve">=0  to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&lt; col. for  j=0 to  j&lt; row. </w:t>
      </w:r>
      <w:proofErr w:type="gramStart"/>
      <w:r w:rsidRPr="00C02669">
        <w:rPr>
          <w:rFonts w:ascii="Tw Cen MT" w:hAnsi="Tw Cen MT" w:cs="Arial"/>
          <w:color w:val="000000" w:themeColor="text1"/>
        </w:rPr>
        <w:t>print</w:t>
      </w:r>
      <w:proofErr w:type="gramEnd"/>
      <w:r w:rsidRPr="00C02669">
        <w:rPr>
          <w:rFonts w:ascii="Tw Cen MT" w:hAnsi="Tw Cen MT" w:cs="Arial"/>
          <w:color w:val="000000" w:themeColor="text1"/>
        </w:rPr>
        <w:t xml:space="preserve"> mat[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][j].</w:t>
      </w:r>
    </w:p>
    <w:p w:rsidR="00211EC4" w:rsidRDefault="00211EC4" w:rsidP="00211EC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433701" cy="6776113"/>
            <wp:effectExtent l="19050" t="0" r="0" b="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srcRect/>
                    <a:stretch>
                      <a:fillRect/>
                    </a:stretch>
                  </pic:blipFill>
                  <pic:spPr bwMode="auto">
                    <a:xfrm>
                      <a:off x="0" y="0"/>
                      <a:ext cx="3433701" cy="6776113"/>
                    </a:xfrm>
                    <a:prstGeom prst="rect">
                      <a:avLst/>
                    </a:prstGeom>
                    <a:noFill/>
                    <a:ln w="9525">
                      <a:noFill/>
                      <a:miter lim="800000"/>
                      <a:headEnd/>
                      <a:tailEnd/>
                    </a:ln>
                  </pic:spPr>
                </pic:pic>
              </a:graphicData>
            </a:graphic>
          </wp:inline>
        </w:drawing>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10</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tc>
        <w:tc>
          <w:tcPr>
            <w:tcW w:w="5395"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the number of </w:t>
            </w:r>
            <w:r w:rsidRPr="00C02669">
              <w:rPr>
                <w:rStyle w:val="crayon-i"/>
                <w:rFonts w:ascii="Tw Cen MT" w:hAnsi="Tw Cen MT" w:cs="Arial"/>
                <w:color w:val="000000" w:themeColor="text1"/>
                <w:sz w:val="24"/>
                <w:szCs w:val="24"/>
                <w:bdr w:val="none" w:sz="0" w:space="0" w:color="auto" w:frame="1"/>
              </w:rPr>
              <w:t>rows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the number  </w:t>
            </w:r>
            <w:r w:rsidRPr="00C02669">
              <w:rPr>
                <w:rStyle w:val="crayon-i"/>
                <w:rFonts w:ascii="Tw Cen MT" w:hAnsi="Tw Cen MT" w:cs="Arial"/>
                <w:color w:val="000000" w:themeColor="text1"/>
                <w:sz w:val="24"/>
                <w:szCs w:val="24"/>
                <w:bdr w:val="none" w:sz="0" w:space="0" w:color="auto" w:frame="1"/>
              </w:rPr>
              <w:t>columns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Original   </w:t>
            </w:r>
            <w:r w:rsidRPr="00C02669">
              <w:rPr>
                <w:rStyle w:val="crayon-v"/>
                <w:rFonts w:ascii="Tw Cen MT" w:hAnsi="Tw Cen MT" w:cs="Arial"/>
                <w:color w:val="000000" w:themeColor="text1"/>
                <w:sz w:val="24"/>
                <w:szCs w:val="24"/>
                <w:bdr w:val="none" w:sz="0" w:space="0" w:color="auto" w:frame="1"/>
              </w:rPr>
              <w:t>matrix</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Transpose  of   </w:t>
            </w:r>
            <w:r w:rsidRPr="00C02669">
              <w:rPr>
                <w:rStyle w:val="crayon-v"/>
                <w:rFonts w:ascii="Tw Cen MT" w:hAnsi="Tw Cen MT" w:cs="Arial"/>
                <w:color w:val="000000" w:themeColor="text1"/>
                <w:sz w:val="24"/>
                <w:szCs w:val="24"/>
                <w:bdr w:val="none" w:sz="0" w:space="0" w:color="auto" w:frame="1"/>
              </w:rPr>
              <w:t>matrix</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tc>
      </w:tr>
    </w:tbl>
    <w:p w:rsidR="00211EC4" w:rsidRPr="00C02669" w:rsidRDefault="00211EC4" w:rsidP="00211EC4">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lastRenderedPageBreak/>
        <w:t>Using While Loop</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Insert the elements into the matrix mat1 using while loop.</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 </w:t>
      </w:r>
      <w:r w:rsidRPr="00C02669">
        <w:rPr>
          <w:rFonts w:ascii="Tw Cen MT" w:hAnsi="Tw Cen MT" w:cs="Arial"/>
          <w:color w:val="000000" w:themeColor="text1"/>
        </w:rPr>
        <w:t xml:space="preserve">The while loop iterates until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&lt;row increases </w:t>
      </w:r>
      <w:proofErr w:type="gramStart"/>
      <w:r w:rsidRPr="00C02669">
        <w:rPr>
          <w:rFonts w:ascii="Tw Cen MT" w:hAnsi="Tw Cen MT" w:cs="Arial"/>
          <w:color w:val="000000" w:themeColor="text1"/>
        </w:rPr>
        <w:t xml:space="preserve">the </w:t>
      </w:r>
      <w:proofErr w:type="spellStart"/>
      <w:r w:rsidRPr="00C02669">
        <w:rPr>
          <w:rFonts w:ascii="Tw Cen MT" w:hAnsi="Tw Cen MT" w:cs="Arial"/>
          <w:color w:val="000000" w:themeColor="text1"/>
        </w:rPr>
        <w:t>i</w:t>
      </w:r>
      <w:proofErr w:type="spellEnd"/>
      <w:proofErr w:type="gramEnd"/>
      <w:r w:rsidRPr="00C02669">
        <w:rPr>
          <w:rFonts w:ascii="Tw Cen MT" w:hAnsi="Tw Cen MT" w:cs="Arial"/>
          <w:color w:val="000000" w:themeColor="text1"/>
        </w:rPr>
        <w:t xml:space="preserve"> value.</w:t>
      </w:r>
      <w:r w:rsidRPr="00C02669">
        <w:rPr>
          <w:rFonts w:ascii="Tw Cen MT" w:hAnsi="Tw Cen MT" w:cs="Arial"/>
          <w:b/>
          <w:bCs/>
          <w:color w:val="000000" w:themeColor="text1"/>
          <w:bdr w:val="none" w:sz="0" w:space="0" w:color="auto" w:frame="1"/>
        </w:rPr>
        <w:t> </w:t>
      </w:r>
      <w:r w:rsidRPr="00C02669">
        <w:rPr>
          <w:rFonts w:ascii="Tw Cen MT" w:hAnsi="Tw Cen MT" w:cs="Arial"/>
          <w:color w:val="000000" w:themeColor="text1"/>
        </w:rPr>
        <w:t>Inner loop iterates until the condition j&lt;</w:t>
      </w:r>
      <w:proofErr w:type="spellStart"/>
      <w:r w:rsidRPr="00C02669">
        <w:rPr>
          <w:rFonts w:ascii="Tw Cen MT" w:hAnsi="Tw Cen MT" w:cs="Arial"/>
          <w:color w:val="000000" w:themeColor="text1"/>
        </w:rPr>
        <w:t>col</w:t>
      </w:r>
      <w:proofErr w:type="spellEnd"/>
      <w:r w:rsidRPr="00C02669">
        <w:rPr>
          <w:rFonts w:ascii="Tw Cen MT" w:hAnsi="Tw Cen MT" w:cs="Arial"/>
          <w:color w:val="000000" w:themeColor="text1"/>
        </w:rPr>
        <w:t xml:space="preserve"> is false. Insert the element at </w:t>
      </w:r>
      <w:proofErr w:type="gramStart"/>
      <w:r w:rsidRPr="00C02669">
        <w:rPr>
          <w:rFonts w:ascii="Tw Cen MT" w:hAnsi="Tw Cen MT" w:cs="Arial"/>
          <w:color w:val="000000" w:themeColor="text1"/>
        </w:rPr>
        <w:t>mat1[</w:t>
      </w:r>
      <w:proofErr w:type="spellStart"/>
      <w:proofErr w:type="gramEnd"/>
      <w:r w:rsidRPr="00C02669">
        <w:rPr>
          <w:rFonts w:ascii="Tw Cen MT" w:hAnsi="Tw Cen MT" w:cs="Arial"/>
          <w:color w:val="000000" w:themeColor="text1"/>
        </w:rPr>
        <w:t>i</w:t>
      </w:r>
      <w:proofErr w:type="spellEnd"/>
      <w:r w:rsidRPr="00C02669">
        <w:rPr>
          <w:rFonts w:ascii="Tw Cen MT" w:hAnsi="Tw Cen MT" w:cs="Arial"/>
          <w:color w:val="000000" w:themeColor="text1"/>
        </w:rPr>
        <w:t>][j]. Increase the j value.</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Now We are finding the transpose of </w:t>
      </w:r>
      <w:proofErr w:type="gramStart"/>
      <w:r w:rsidRPr="00C02669">
        <w:rPr>
          <w:rFonts w:ascii="Tw Cen MT" w:hAnsi="Tw Cen MT" w:cs="Arial"/>
          <w:color w:val="000000" w:themeColor="text1"/>
        </w:rPr>
        <w:t>mat1[</w:t>
      </w:r>
      <w:proofErr w:type="gramEnd"/>
      <w:r w:rsidRPr="00C02669">
        <w:rPr>
          <w:rFonts w:ascii="Tw Cen MT" w:hAnsi="Tw Cen MT" w:cs="Arial"/>
          <w:color w:val="000000" w:themeColor="text1"/>
        </w:rPr>
        <w:t>][]. If row&gt;</w:t>
      </w:r>
      <w:proofErr w:type="spellStart"/>
      <w:r w:rsidRPr="00C02669">
        <w:rPr>
          <w:rFonts w:ascii="Tw Cen MT" w:hAnsi="Tw Cen MT" w:cs="Arial"/>
          <w:color w:val="000000" w:themeColor="text1"/>
        </w:rPr>
        <w:t>col</w:t>
      </w:r>
      <w:proofErr w:type="spellEnd"/>
      <w:r w:rsidRPr="00C02669">
        <w:rPr>
          <w:rFonts w:ascii="Tw Cen MT" w:hAnsi="Tw Cen MT" w:cs="Arial"/>
          <w:color w:val="000000" w:themeColor="text1"/>
        </w:rPr>
        <w:t xml:space="preserve"> then n=row otherwise n=col. while loop iterates until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&lt;n. j=i+1. </w:t>
      </w:r>
      <w:proofErr w:type="gramStart"/>
      <w:r w:rsidRPr="00C02669">
        <w:rPr>
          <w:rFonts w:ascii="Tw Cen MT" w:hAnsi="Tw Cen MT" w:cs="Arial"/>
          <w:color w:val="000000" w:themeColor="text1"/>
        </w:rPr>
        <w:t>while</w:t>
      </w:r>
      <w:proofErr w:type="gramEnd"/>
      <w:r w:rsidRPr="00C02669">
        <w:rPr>
          <w:rFonts w:ascii="Tw Cen MT" w:hAnsi="Tw Cen MT" w:cs="Arial"/>
          <w:color w:val="000000" w:themeColor="text1"/>
        </w:rPr>
        <w:t xml:space="preserve"> loop iterates until j&lt;n. interchange the elements mat1[j][</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to mat1[</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][j] vise versa. </w:t>
      </w:r>
      <w:proofErr w:type="gramStart"/>
      <w:r w:rsidRPr="00C02669">
        <w:rPr>
          <w:rFonts w:ascii="Tw Cen MT" w:hAnsi="Tw Cen MT" w:cs="Arial"/>
          <w:color w:val="000000" w:themeColor="text1"/>
        </w:rPr>
        <w:t>increase</w:t>
      </w:r>
      <w:proofErr w:type="gramEnd"/>
      <w:r w:rsidRPr="00C02669">
        <w:rPr>
          <w:rFonts w:ascii="Tw Cen MT" w:hAnsi="Tw Cen MT" w:cs="Arial"/>
          <w:color w:val="000000" w:themeColor="text1"/>
        </w:rPr>
        <w:t xml:space="preserve"> the j value. </w:t>
      </w:r>
      <w:proofErr w:type="gramStart"/>
      <w:r w:rsidRPr="00C02669">
        <w:rPr>
          <w:rFonts w:ascii="Tw Cen MT" w:hAnsi="Tw Cen MT" w:cs="Arial"/>
          <w:color w:val="000000" w:themeColor="text1"/>
        </w:rPr>
        <w:t>increase</w:t>
      </w:r>
      <w:proofErr w:type="gramEnd"/>
      <w:r w:rsidRPr="00C02669">
        <w:rPr>
          <w:rFonts w:ascii="Tw Cen MT" w:hAnsi="Tw Cen MT" w:cs="Arial"/>
          <w:color w:val="000000" w:themeColor="text1"/>
        </w:rPr>
        <w:t xml:space="preserve"> the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value.</w:t>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xml:space="preserve"> Print the transpose of a matrix using two while loops with conditions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&lt; </w:t>
      </w:r>
      <w:proofErr w:type="spellStart"/>
      <w:r w:rsidRPr="00C02669">
        <w:rPr>
          <w:rFonts w:ascii="Tw Cen MT" w:hAnsi="Tw Cen MT" w:cs="Arial"/>
          <w:color w:val="000000" w:themeColor="text1"/>
        </w:rPr>
        <w:t>col</w:t>
      </w:r>
      <w:proofErr w:type="spellEnd"/>
      <w:r w:rsidRPr="00C02669">
        <w:rPr>
          <w:rFonts w:ascii="Tw Cen MT" w:hAnsi="Tw Cen MT" w:cs="Arial"/>
          <w:color w:val="000000" w:themeColor="text1"/>
        </w:rPr>
        <w:t>, j &lt; row.</w:t>
      </w:r>
    </w:p>
    <w:p w:rsidR="00211EC4" w:rsidRDefault="00211EC4" w:rsidP="00211EC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345657" cy="9021170"/>
            <wp:effectExtent l="19050" t="0" r="7143" b="0"/>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srcRect/>
                    <a:stretch>
                      <a:fillRect/>
                    </a:stretch>
                  </pic:blipFill>
                  <pic:spPr bwMode="auto">
                    <a:xfrm>
                      <a:off x="0" y="0"/>
                      <a:ext cx="3345688" cy="9021255"/>
                    </a:xfrm>
                    <a:prstGeom prst="rect">
                      <a:avLst/>
                    </a:prstGeom>
                    <a:noFill/>
                    <a:ln w="9525">
                      <a:noFill/>
                      <a:miter lim="800000"/>
                      <a:headEnd/>
                      <a:tailEnd/>
                    </a:ln>
                  </pic:spPr>
                </pic:pic>
              </a:graphicData>
            </a:graphic>
          </wp:inline>
        </w:drawing>
      </w:r>
    </w:p>
    <w:p w:rsidR="00211EC4" w:rsidRPr="00C02669" w:rsidRDefault="00211EC4" w:rsidP="00211EC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Output:</w:t>
      </w:r>
    </w:p>
    <w:tbl>
      <w:tblPr>
        <w:tblW w:w="0" w:type="auto"/>
        <w:tblCellSpacing w:w="15" w:type="dxa"/>
        <w:tblCellMar>
          <w:top w:w="15" w:type="dxa"/>
          <w:left w:w="15" w:type="dxa"/>
          <w:bottom w:w="15" w:type="dxa"/>
          <w:right w:w="15" w:type="dxa"/>
        </w:tblCellMar>
        <w:tblLook w:val="04A0"/>
      </w:tblPr>
      <w:tblGrid>
        <w:gridCol w:w="340"/>
        <w:gridCol w:w="5434"/>
      </w:tblGrid>
      <w:tr w:rsidR="00211EC4" w:rsidRPr="00C02669" w:rsidTr="000A52DC">
        <w:trPr>
          <w:tblCellSpacing w:w="15" w:type="dxa"/>
        </w:trPr>
        <w:tc>
          <w:tcPr>
            <w:tcW w:w="0" w:type="auto"/>
            <w:tcBorders>
              <w:top w:val="nil"/>
              <w:left w:val="nil"/>
              <w:bottom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tc>
        <w:tc>
          <w:tcPr>
            <w:tcW w:w="5389" w:type="dxa"/>
            <w:tcBorders>
              <w:top w:val="nil"/>
              <w:left w:val="nil"/>
              <w:bottom w:val="nil"/>
              <w:right w:val="nil"/>
            </w:tcBorders>
            <w:vAlign w:val="center"/>
            <w:hideMark/>
          </w:tcPr>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number of </w:t>
            </w:r>
            <w:r w:rsidRPr="00C02669">
              <w:rPr>
                <w:rStyle w:val="crayon-i"/>
                <w:rFonts w:ascii="Tw Cen MT" w:hAnsi="Tw Cen MT" w:cs="Arial"/>
                <w:color w:val="000000" w:themeColor="text1"/>
                <w:sz w:val="24"/>
                <w:szCs w:val="24"/>
                <w:bdr w:val="none" w:sz="0" w:space="0" w:color="auto" w:frame="1"/>
              </w:rPr>
              <w:t>rows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the number  </w:t>
            </w:r>
            <w:r w:rsidRPr="00C02669">
              <w:rPr>
                <w:rStyle w:val="crayon-i"/>
                <w:rFonts w:ascii="Tw Cen MT" w:hAnsi="Tw Cen MT" w:cs="Arial"/>
                <w:color w:val="000000" w:themeColor="text1"/>
                <w:sz w:val="24"/>
                <w:szCs w:val="24"/>
                <w:bdr w:val="none" w:sz="0" w:space="0" w:color="auto" w:frame="1"/>
              </w:rPr>
              <w:t>columns</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elements of </w:t>
            </w:r>
            <w:r w:rsidRPr="00C02669">
              <w:rPr>
                <w:rStyle w:val="crayon-i"/>
                <w:rFonts w:ascii="Tw Cen MT" w:hAnsi="Tw Cen MT" w:cs="Arial"/>
                <w:color w:val="000000" w:themeColor="text1"/>
                <w:sz w:val="24"/>
                <w:szCs w:val="24"/>
                <w:bdr w:val="none" w:sz="0" w:space="0" w:color="auto" w:frame="1"/>
              </w:rPr>
              <w:t>matrix</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Original   </w:t>
            </w:r>
            <w:r w:rsidRPr="00C02669">
              <w:rPr>
                <w:rStyle w:val="crayon-v"/>
                <w:rFonts w:ascii="Tw Cen MT" w:hAnsi="Tw Cen MT" w:cs="Arial"/>
                <w:color w:val="000000" w:themeColor="text1"/>
                <w:sz w:val="24"/>
                <w:szCs w:val="24"/>
                <w:bdr w:val="none" w:sz="0" w:space="0" w:color="auto" w:frame="1"/>
              </w:rPr>
              <w:t>matrix</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Transpose  of   </w:t>
            </w:r>
            <w:r w:rsidRPr="00C02669">
              <w:rPr>
                <w:rStyle w:val="crayon-v"/>
                <w:rFonts w:ascii="Tw Cen MT" w:hAnsi="Tw Cen MT" w:cs="Arial"/>
                <w:color w:val="000000" w:themeColor="text1"/>
                <w:sz w:val="24"/>
                <w:szCs w:val="24"/>
                <w:bdr w:val="none" w:sz="0" w:space="0" w:color="auto" w:frame="1"/>
              </w:rPr>
              <w:t>matrix</w:t>
            </w:r>
            <w:r w:rsidRPr="00C02669">
              <w:rPr>
                <w:rStyle w:val="crayon-o"/>
                <w:rFonts w:ascii="Tw Cen MT" w:hAnsi="Tw Cen MT" w:cs="Arial"/>
                <w:color w:val="000000" w:themeColor="text1"/>
                <w:sz w:val="24"/>
                <w:szCs w:val="24"/>
                <w:bdr w:val="none" w:sz="0" w:space="0" w:color="auto" w:frame="1"/>
              </w:rPr>
              <w:t>:-</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p>
          <w:p w:rsidR="00211EC4" w:rsidRPr="00C02669" w:rsidRDefault="00211EC4"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p>
        </w:tc>
      </w:tr>
    </w:tbl>
    <w:p w:rsidR="00211EC4" w:rsidRDefault="00211EC4" w:rsidP="00211EC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F10004" w:rsidRDefault="003E14B4">
      <w:r w:rsidRPr="003E14B4">
        <w:t xml:space="preserve"> </w:t>
      </w:r>
    </w:p>
    <w:p w:rsidR="00DE70CA" w:rsidRPr="00C02669" w:rsidRDefault="00DE70CA" w:rsidP="00DE70CA">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GCD Of Two Numbers </w:t>
      </w:r>
      <w:proofErr w:type="gramStart"/>
      <w:r w:rsidRPr="00C02669">
        <w:rPr>
          <w:rFonts w:ascii="Tw Cen MT" w:eastAsia="Times New Roman" w:hAnsi="Tw Cen MT" w:cs="Arial"/>
          <w:b/>
          <w:bCs/>
          <w:color w:val="000000" w:themeColor="text1"/>
          <w:kern w:val="36"/>
          <w:sz w:val="24"/>
          <w:szCs w:val="24"/>
          <w:bdr w:val="none" w:sz="0" w:space="0" w:color="auto" w:frame="1"/>
        </w:rPr>
        <w:t>In</w:t>
      </w:r>
      <w:proofErr w:type="gramEnd"/>
      <w:r w:rsidRPr="00C02669">
        <w:rPr>
          <w:rFonts w:ascii="Tw Cen MT" w:eastAsia="Times New Roman" w:hAnsi="Tw Cen MT" w:cs="Arial"/>
          <w:b/>
          <w:bCs/>
          <w:color w:val="000000" w:themeColor="text1"/>
          <w:kern w:val="36"/>
          <w:sz w:val="24"/>
          <w:szCs w:val="24"/>
          <w:bdr w:val="none" w:sz="0" w:space="0" w:color="auto" w:frame="1"/>
        </w:rPr>
        <w:t xml:space="preserve"> Java – Programs | 5 Ways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GCD or Greatest Common Divisor</w:t>
      </w:r>
      <w:r w:rsidRPr="00C02669">
        <w:rPr>
          <w:rFonts w:ascii="Tw Cen MT" w:hAnsi="Tw Cen MT" w:cs="Arial"/>
          <w:color w:val="000000" w:themeColor="text1"/>
        </w:rPr>
        <w:t> of two or more given numbers is the largest value that divides the given numbers wholly, without leaving any fraction behind.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in the example shown below, we take two numbers 420 and 168.</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After Prime Factorization, we get that</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anchor distT="0" distB="0" distL="114300" distR="114300" simplePos="0" relativeHeight="251679744" behindDoc="0" locked="0" layoutInCell="1" allowOverlap="1">
            <wp:simplePos x="0" y="0"/>
            <wp:positionH relativeFrom="column">
              <wp:posOffset>3590925</wp:posOffset>
            </wp:positionH>
            <wp:positionV relativeFrom="paragraph">
              <wp:posOffset>-29210</wp:posOffset>
            </wp:positionV>
            <wp:extent cx="2747010" cy="1359535"/>
            <wp:effectExtent l="19050" t="0" r="0" b="0"/>
            <wp:wrapThrough wrapText="bothSides">
              <wp:wrapPolygon edited="0">
                <wp:start x="-150" y="0"/>
                <wp:lineTo x="-150" y="21186"/>
                <wp:lineTo x="21570" y="21186"/>
                <wp:lineTo x="21570" y="0"/>
                <wp:lineTo x="-150" y="0"/>
              </wp:wrapPolygon>
            </wp:wrapThrough>
            <wp:docPr id="78" name="Picture 78" descr="GCD Of Two Numbe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CD Of Two Numbers In Java"/>
                    <pic:cNvPicPr>
                      <a:picLocks noChangeAspect="1" noChangeArrowheads="1"/>
                    </pic:cNvPicPr>
                  </pic:nvPicPr>
                  <pic:blipFill>
                    <a:blip r:embed="rId126" cstate="print"/>
                    <a:srcRect l="2869" t="3276" b="4017"/>
                    <a:stretch>
                      <a:fillRect/>
                    </a:stretch>
                  </pic:blipFill>
                  <pic:spPr bwMode="auto">
                    <a:xfrm>
                      <a:off x="0" y="0"/>
                      <a:ext cx="2747010" cy="1359535"/>
                    </a:xfrm>
                    <a:prstGeom prst="rect">
                      <a:avLst/>
                    </a:prstGeom>
                    <a:noFill/>
                    <a:ln w="9525">
                      <a:noFill/>
                      <a:miter lim="800000"/>
                      <a:headEnd/>
                      <a:tailEnd/>
                    </a:ln>
                  </pic:spPr>
                </pic:pic>
              </a:graphicData>
            </a:graphic>
          </wp:anchor>
        </w:drawing>
      </w:r>
      <w:r w:rsidRPr="00C02669">
        <w:rPr>
          <w:rFonts w:ascii="Tw Cen MT" w:hAnsi="Tw Cen MT" w:cs="Arial"/>
          <w:color w:val="000000" w:themeColor="text1"/>
        </w:rPr>
        <w:t>168 = 2 * 2 * 2 * 3 * 7</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420 = 2 * 2 * 3 * 5 * 7</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common factors are 2 * 3 * 7 = 42.</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Hence, the GCD of 168 and 420 is 42.</w:t>
      </w:r>
    </w:p>
    <w:p w:rsidR="00DE70CA" w:rsidRPr="00C02669" w:rsidRDefault="00DE70CA" w:rsidP="00DE70CA">
      <w:pPr>
        <w:spacing w:after="0" w:line="164" w:lineRule="atLeast"/>
        <w:jc w:val="both"/>
        <w:rPr>
          <w:rFonts w:ascii="Tw Cen MT" w:hAnsi="Tw Cen MT" w:cs="Arial"/>
          <w:color w:val="000000" w:themeColor="text1"/>
          <w:sz w:val="24"/>
          <w:szCs w:val="24"/>
        </w:rPr>
      </w:pPr>
    </w:p>
    <w:p w:rsidR="00DE70CA" w:rsidRPr="00C02669" w:rsidRDefault="00DE70CA" w:rsidP="00DE70CA">
      <w:pPr>
        <w:pStyle w:val="wp-caption-text"/>
        <w:spacing w:before="0" w:beforeAutospacing="0" w:after="0" w:afterAutospacing="0" w:line="164" w:lineRule="atLeast"/>
        <w:ind w:right="46"/>
        <w:jc w:val="both"/>
        <w:rPr>
          <w:rFonts w:ascii="Tw Cen MT" w:hAnsi="Tw Cen MT" w:cs="Arial"/>
          <w:color w:val="000000" w:themeColor="text1"/>
        </w:rPr>
      </w:pPr>
      <w:hyperlink r:id="rId127" w:history="1">
        <w:r w:rsidRPr="00C02669">
          <w:rPr>
            <w:rStyle w:val="Hyperlink"/>
            <w:rFonts w:ascii="Tw Cen MT" w:eastAsiaTheme="majorEastAsia" w:hAnsi="Tw Cen MT" w:cs="Arial"/>
            <w:color w:val="000000" w:themeColor="text1"/>
            <w:u w:val="none"/>
            <w:bdr w:val="none" w:sz="0" w:space="0" w:color="auto" w:frame="1"/>
          </w:rPr>
          <w:t>Source</w:t>
        </w:r>
      </w:hyperlink>
    </w:p>
    <w:p w:rsidR="00DE70CA" w:rsidRPr="00C02669" w:rsidRDefault="00DE70CA" w:rsidP="00DE70CA">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Static Method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Read the values using scanner class </w:t>
      </w:r>
      <w:proofErr w:type="gramStart"/>
      <w:r w:rsidRPr="00C02669">
        <w:rPr>
          <w:rFonts w:ascii="Tw Cen MT" w:hAnsi="Tw Cen MT" w:cs="Arial"/>
          <w:color w:val="000000" w:themeColor="text1"/>
        </w:rPr>
        <w:t>method  </w:t>
      </w:r>
      <w:proofErr w:type="spellStart"/>
      <w:r w:rsidRPr="00C02669">
        <w:rPr>
          <w:rFonts w:ascii="Tw Cen MT" w:hAnsi="Tw Cen MT" w:cs="Arial"/>
          <w:color w:val="000000" w:themeColor="text1"/>
        </w:rPr>
        <w:t>sc.nextInt</w:t>
      </w:r>
      <w:proofErr w:type="spellEnd"/>
      <w:proofErr w:type="gramEnd"/>
      <w:r w:rsidRPr="00C02669">
        <w:rPr>
          <w:rFonts w:ascii="Tw Cen MT" w:hAnsi="Tw Cen MT" w:cs="Arial"/>
          <w:color w:val="000000" w:themeColor="text1"/>
        </w:rPr>
        <w:t>(),and store those values in to the variables n1,n2.</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If both the numbers n1</w:t>
      </w:r>
      <w:proofErr w:type="gramStart"/>
      <w:r w:rsidRPr="00C02669">
        <w:rPr>
          <w:rFonts w:ascii="Tw Cen MT" w:hAnsi="Tw Cen MT" w:cs="Arial"/>
          <w:color w:val="000000" w:themeColor="text1"/>
        </w:rPr>
        <w:t>,n2</w:t>
      </w:r>
      <w:proofErr w:type="gramEnd"/>
      <w:r w:rsidRPr="00C02669">
        <w:rPr>
          <w:rFonts w:ascii="Tw Cen MT" w:hAnsi="Tw Cen MT" w:cs="Arial"/>
          <w:color w:val="000000" w:themeColor="text1"/>
        </w:rPr>
        <w:t xml:space="preserve">&gt;0 then call the static method </w:t>
      </w:r>
      <w:proofErr w:type="spellStart"/>
      <w:r w:rsidRPr="00C02669">
        <w:rPr>
          <w:rFonts w:ascii="Tw Cen MT" w:hAnsi="Tw Cen MT" w:cs="Arial"/>
          <w:color w:val="000000" w:themeColor="text1"/>
        </w:rPr>
        <w:t>gcdCal</w:t>
      </w:r>
      <w:proofErr w:type="spellEnd"/>
      <w:r w:rsidRPr="00C02669">
        <w:rPr>
          <w:rFonts w:ascii="Tw Cen MT" w:hAnsi="Tw Cen MT" w:cs="Arial"/>
          <w:color w:val="000000" w:themeColor="text1"/>
        </w:rPr>
        <w:t>(n1,n2) in main method.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The n1</w:t>
      </w:r>
      <w:proofErr w:type="gramStart"/>
      <w:r w:rsidRPr="00C02669">
        <w:rPr>
          <w:rFonts w:ascii="Tw Cen MT" w:hAnsi="Tw Cen MT" w:cs="Arial"/>
          <w:color w:val="000000" w:themeColor="text1"/>
        </w:rPr>
        <w:t>,n2</w:t>
      </w:r>
      <w:proofErr w:type="gramEnd"/>
      <w:r w:rsidRPr="00C02669">
        <w:rPr>
          <w:rFonts w:ascii="Tw Cen MT" w:hAnsi="Tw Cen MT" w:cs="Arial"/>
          <w:color w:val="000000" w:themeColor="text1"/>
        </w:rPr>
        <w:t xml:space="preserve"> values will be passed to </w:t>
      </w:r>
      <w:proofErr w:type="spellStart"/>
      <w:r w:rsidRPr="00C02669">
        <w:rPr>
          <w:rFonts w:ascii="Tw Cen MT" w:hAnsi="Tw Cen MT" w:cs="Arial"/>
          <w:color w:val="000000" w:themeColor="text1"/>
        </w:rPr>
        <w:t>a,b</w:t>
      </w:r>
      <w:proofErr w:type="spellEnd"/>
      <w:r w:rsidRPr="00C02669">
        <w:rPr>
          <w:rFonts w:ascii="Tw Cen MT" w:hAnsi="Tw Cen MT" w:cs="Arial"/>
          <w:color w:val="000000" w:themeColor="text1"/>
        </w:rPr>
        <w:t xml:space="preserve"> and Checks the while condition b&gt;0,if the condition is true then b assigned to temp, b=remainder of b/a, “a” initialized with temp, repeats until the while condition b&gt;0 is false and returns the “a” value which is GCD of two numbers.</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684684" cy="3773606"/>
            <wp:effectExtent l="19050" t="0" r="0" b="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srcRect/>
                    <a:stretch>
                      <a:fillRect/>
                    </a:stretch>
                  </pic:blipFill>
                  <pic:spPr bwMode="auto">
                    <a:xfrm>
                      <a:off x="0" y="0"/>
                      <a:ext cx="3684853" cy="3773779"/>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25</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DE70CA" w:rsidRPr="00C02669" w:rsidRDefault="00DE70CA"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Gcd</w:t>
            </w:r>
            <w:proofErr w:type="spellEnd"/>
            <w:r w:rsidRPr="00C02669">
              <w:rPr>
                <w:rStyle w:val="crayon-e"/>
                <w:rFonts w:ascii="Tw Cen MT" w:hAnsi="Tw Cen MT" w:cs="Arial"/>
                <w:color w:val="000000" w:themeColor="text1"/>
                <w:sz w:val="24"/>
                <w:szCs w:val="24"/>
                <w:bdr w:val="none" w:sz="0" w:space="0" w:color="auto" w:frame="1"/>
              </w:rPr>
              <w:t xml:space="preserve"> of two </w:t>
            </w:r>
            <w:r w:rsidRPr="00C02669">
              <w:rPr>
                <w:rStyle w:val="crayon-v"/>
                <w:rFonts w:ascii="Tw Cen MT" w:hAnsi="Tw Cen MT" w:cs="Arial"/>
                <w:color w:val="000000" w:themeColor="text1"/>
                <w:sz w:val="24"/>
                <w:szCs w:val="24"/>
                <w:bdr w:val="none" w:sz="0" w:space="0" w:color="auto" w:frame="1"/>
              </w:rPr>
              <w:t>numbers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p>
        </w:tc>
      </w:tr>
    </w:tbl>
    <w:p w:rsidR="00DE70CA" w:rsidRPr="00C02669" w:rsidRDefault="00DE70CA" w:rsidP="00DE70CA">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While Loop</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Read the values using scanner class object and assign those values to the variables </w:t>
      </w:r>
      <w:proofErr w:type="spellStart"/>
      <w:r w:rsidRPr="00C02669">
        <w:rPr>
          <w:rFonts w:ascii="Tw Cen MT" w:hAnsi="Tw Cen MT" w:cs="Arial"/>
          <w:color w:val="000000" w:themeColor="text1"/>
        </w:rPr>
        <w:t>x</w:t>
      </w:r>
      <w:proofErr w:type="gramStart"/>
      <w:r w:rsidRPr="00C02669">
        <w:rPr>
          <w:rFonts w:ascii="Tw Cen MT" w:hAnsi="Tw Cen MT" w:cs="Arial"/>
          <w:color w:val="000000" w:themeColor="text1"/>
        </w:rPr>
        <w:t>,y</w:t>
      </w:r>
      <w:proofErr w:type="spellEnd"/>
      <w:proofErr w:type="gramEnd"/>
      <w:r w:rsidRPr="00C02669">
        <w:rPr>
          <w:rFonts w:ascii="Tw Cen MT" w:hAnsi="Tw Cen MT" w:cs="Arial"/>
          <w:color w:val="000000" w:themeColor="text1"/>
        </w:rPr>
        <w:t>.</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If both the numbers greater than 0, then checks the while condition while(x</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y), if it is true – then if x&gt;y then x=x-y else y=y-x.</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Repeat until x</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y and returns the x value which is the GCD of two numbers.</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531462" cy="3159457"/>
            <wp:effectExtent l="1905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srcRect/>
                    <a:stretch>
                      <a:fillRect/>
                    </a:stretch>
                  </pic:blipFill>
                  <pic:spPr bwMode="auto">
                    <a:xfrm>
                      <a:off x="0" y="0"/>
                      <a:ext cx="3531997" cy="3159935"/>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24</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48</w:t>
            </w:r>
          </w:p>
          <w:p w:rsidR="00DE70CA" w:rsidRPr="00C02669" w:rsidRDefault="00DE70CA"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Gcd</w:t>
            </w:r>
            <w:proofErr w:type="spellEnd"/>
            <w:r w:rsidRPr="00C02669">
              <w:rPr>
                <w:rStyle w:val="crayon-e"/>
                <w:rFonts w:ascii="Tw Cen MT" w:hAnsi="Tw Cen MT" w:cs="Arial"/>
                <w:color w:val="000000" w:themeColor="text1"/>
                <w:sz w:val="24"/>
                <w:szCs w:val="24"/>
                <w:bdr w:val="none" w:sz="0" w:space="0" w:color="auto" w:frame="1"/>
              </w:rPr>
              <w:t xml:space="preserve"> of two numbers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24</w:t>
            </w:r>
          </w:p>
        </w:tc>
      </w:tr>
    </w:tbl>
    <w:p w:rsidR="00DE70CA" w:rsidRPr="00C02669" w:rsidRDefault="00DE70CA" w:rsidP="00DE70CA">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i w:val="0"/>
          <w:color w:val="000000" w:themeColor="text1"/>
          <w:sz w:val="24"/>
          <w:szCs w:val="24"/>
          <w:bdr w:val="none" w:sz="0" w:space="0" w:color="auto" w:frame="1"/>
        </w:rPr>
        <w:t>Using Functions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In this program we have a function long </w:t>
      </w:r>
      <w:proofErr w:type="gramStart"/>
      <w:r w:rsidRPr="00C02669">
        <w:rPr>
          <w:rFonts w:ascii="Tw Cen MT" w:hAnsi="Tw Cen MT" w:cs="Arial"/>
          <w:color w:val="000000" w:themeColor="text1"/>
        </w:rPr>
        <w:t>greater(</w:t>
      </w:r>
      <w:proofErr w:type="gramEnd"/>
      <w:r w:rsidRPr="00C02669">
        <w:rPr>
          <w:rFonts w:ascii="Tw Cen MT" w:hAnsi="Tw Cen MT" w:cs="Arial"/>
          <w:color w:val="000000" w:themeColor="text1"/>
        </w:rPr>
        <w:t xml:space="preserve">long a, long b), it calculates the GCD of two numbers </w:t>
      </w:r>
      <w:proofErr w:type="spellStart"/>
      <w:r w:rsidRPr="00C02669">
        <w:rPr>
          <w:rFonts w:ascii="Tw Cen MT" w:hAnsi="Tw Cen MT" w:cs="Arial"/>
          <w:color w:val="000000" w:themeColor="text1"/>
        </w:rPr>
        <w:t>a,b</w:t>
      </w:r>
      <w:proofErr w:type="spellEnd"/>
      <w:r w:rsidRPr="00C02669">
        <w:rPr>
          <w:rFonts w:ascii="Tw Cen MT" w:hAnsi="Tw Cen MT" w:cs="Arial"/>
          <w:color w:val="000000" w:themeColor="text1"/>
        </w:rPr>
        <w:t xml:space="preserve"> and returns the number.</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4473159" cy="4462818"/>
            <wp:effectExtent l="19050" t="0" r="3591"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srcRect b="3150"/>
                    <a:stretch>
                      <a:fillRect/>
                    </a:stretch>
                  </pic:blipFill>
                  <pic:spPr bwMode="auto">
                    <a:xfrm>
                      <a:off x="0" y="0"/>
                      <a:ext cx="4473159" cy="4462818"/>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first </w:t>
            </w:r>
            <w:r w:rsidRPr="00C02669">
              <w:rPr>
                <w:rStyle w:val="crayon-i"/>
                <w:rFonts w:ascii="Tw Cen MT" w:hAnsi="Tw Cen MT" w:cs="Arial"/>
                <w:color w:val="000000" w:themeColor="text1"/>
                <w:sz w:val="24"/>
                <w:szCs w:val="24"/>
                <w:bdr w:val="none" w:sz="0" w:space="0" w:color="auto" w:frame="1"/>
              </w:rPr>
              <w:t>number</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second </w:t>
            </w:r>
            <w:r w:rsidRPr="00C02669">
              <w:rPr>
                <w:rStyle w:val="crayon-i"/>
                <w:rFonts w:ascii="Tw Cen MT" w:hAnsi="Tw Cen MT" w:cs="Arial"/>
                <w:color w:val="000000" w:themeColor="text1"/>
                <w:sz w:val="24"/>
                <w:szCs w:val="24"/>
                <w:bdr w:val="none" w:sz="0" w:space="0" w:color="auto" w:frame="1"/>
              </w:rPr>
              <w:t>number</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DE70CA" w:rsidRPr="00C02669" w:rsidRDefault="00DE70CA"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Gcd</w:t>
            </w:r>
            <w:proofErr w:type="spellEnd"/>
            <w:r w:rsidRPr="00C02669">
              <w:rPr>
                <w:rStyle w:val="crayon-e"/>
                <w:rFonts w:ascii="Tw Cen MT" w:hAnsi="Tw Cen MT" w:cs="Arial"/>
                <w:color w:val="000000" w:themeColor="text1"/>
                <w:sz w:val="24"/>
                <w:szCs w:val="24"/>
                <w:bdr w:val="none" w:sz="0" w:space="0" w:color="auto" w:frame="1"/>
              </w:rPr>
              <w:t xml:space="preserve"> of two numbers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w:t>
            </w:r>
          </w:p>
        </w:tc>
      </w:tr>
    </w:tbl>
    <w:p w:rsidR="00DE70CA" w:rsidRPr="00C02669" w:rsidRDefault="00DE70CA" w:rsidP="00DE70CA">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Using Recursion</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In this program </w:t>
      </w:r>
      <w:proofErr w:type="gramStart"/>
      <w:r w:rsidRPr="00C02669">
        <w:rPr>
          <w:rFonts w:ascii="Tw Cen MT" w:hAnsi="Tw Cen MT" w:cs="Arial"/>
          <w:color w:val="000000" w:themeColor="text1"/>
        </w:rPr>
        <w:t>greater(</w:t>
      </w:r>
      <w:proofErr w:type="gramEnd"/>
      <w:r w:rsidRPr="00C02669">
        <w:rPr>
          <w:rFonts w:ascii="Tw Cen MT" w:hAnsi="Tw Cen MT" w:cs="Arial"/>
          <w:color w:val="000000" w:themeColor="text1"/>
        </w:rPr>
        <w:t>long a, long b) calls itself as greater(</w:t>
      </w:r>
      <w:proofErr w:type="spellStart"/>
      <w:r w:rsidRPr="00C02669">
        <w:rPr>
          <w:rFonts w:ascii="Tw Cen MT" w:hAnsi="Tw Cen MT" w:cs="Arial"/>
          <w:color w:val="000000" w:themeColor="text1"/>
        </w:rPr>
        <w:t>a,b</w:t>
      </w:r>
      <w:proofErr w:type="spellEnd"/>
      <w:r w:rsidRPr="00C02669">
        <w:rPr>
          <w:rFonts w:ascii="Tw Cen MT" w:hAnsi="Tw Cen MT" w:cs="Arial"/>
          <w:color w:val="000000" w:themeColor="text1"/>
        </w:rPr>
        <w:t xml:space="preserve">), the greater method is a recursive method. It repeats until if the condition is false and returns “a” value which is GCD of </w:t>
      </w:r>
      <w:proofErr w:type="spellStart"/>
      <w:r w:rsidRPr="00C02669">
        <w:rPr>
          <w:rFonts w:ascii="Tw Cen MT" w:hAnsi="Tw Cen MT" w:cs="Arial"/>
          <w:color w:val="000000" w:themeColor="text1"/>
        </w:rPr>
        <w:t>a</w:t>
      </w:r>
      <w:proofErr w:type="gramStart"/>
      <w:r w:rsidRPr="00C02669">
        <w:rPr>
          <w:rFonts w:ascii="Tw Cen MT" w:hAnsi="Tw Cen MT" w:cs="Arial"/>
          <w:color w:val="000000" w:themeColor="text1"/>
        </w:rPr>
        <w:t>,b</w:t>
      </w:r>
      <w:proofErr w:type="spellEnd"/>
      <w:proofErr w:type="gramEnd"/>
      <w:r w:rsidRPr="00C02669">
        <w:rPr>
          <w:rFonts w:ascii="Tw Cen MT" w:hAnsi="Tw Cen MT" w:cs="Arial"/>
          <w:color w:val="000000" w:themeColor="text1"/>
        </w:rPr>
        <w:t>.</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533507" cy="3978322"/>
            <wp:effectExtent l="19050" t="0" r="0" b="0"/>
            <wp:docPr id="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srcRect/>
                    <a:stretch>
                      <a:fillRect/>
                    </a:stretch>
                  </pic:blipFill>
                  <pic:spPr bwMode="auto">
                    <a:xfrm>
                      <a:off x="0" y="0"/>
                      <a:ext cx="3533551" cy="3978371"/>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first </w:t>
            </w:r>
            <w:r w:rsidRPr="00C02669">
              <w:rPr>
                <w:rStyle w:val="crayon-i"/>
                <w:rFonts w:ascii="Tw Cen MT" w:hAnsi="Tw Cen MT" w:cs="Arial"/>
                <w:color w:val="000000" w:themeColor="text1"/>
                <w:sz w:val="24"/>
                <w:szCs w:val="24"/>
                <w:bdr w:val="none" w:sz="0" w:space="0" w:color="auto" w:frame="1"/>
              </w:rPr>
              <w:t>number</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25</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second </w:t>
            </w:r>
            <w:r w:rsidRPr="00C02669">
              <w:rPr>
                <w:rStyle w:val="crayon-i"/>
                <w:rFonts w:ascii="Tw Cen MT" w:hAnsi="Tw Cen MT" w:cs="Arial"/>
                <w:color w:val="000000" w:themeColor="text1"/>
                <w:sz w:val="24"/>
                <w:szCs w:val="24"/>
                <w:bdr w:val="none" w:sz="0" w:space="0" w:color="auto" w:frame="1"/>
              </w:rPr>
              <w:t>number</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DE70CA" w:rsidRPr="00C02669" w:rsidRDefault="00DE70CA"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Gcd</w:t>
            </w:r>
            <w:proofErr w:type="spellEnd"/>
            <w:r w:rsidRPr="00C02669">
              <w:rPr>
                <w:rStyle w:val="crayon-e"/>
                <w:rFonts w:ascii="Tw Cen MT" w:hAnsi="Tw Cen MT" w:cs="Arial"/>
                <w:color w:val="000000" w:themeColor="text1"/>
                <w:sz w:val="24"/>
                <w:szCs w:val="24"/>
                <w:bdr w:val="none" w:sz="0" w:space="0" w:color="auto" w:frame="1"/>
              </w:rPr>
              <w:t xml:space="preserve"> of two numbers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tc>
      </w:tr>
    </w:tbl>
    <w:p w:rsidR="00DE70CA" w:rsidRPr="00C02669" w:rsidRDefault="00DE70CA" w:rsidP="00DE70CA">
      <w:pPr>
        <w:pStyle w:val="Heading2"/>
        <w:spacing w:before="0" w:line="240" w:lineRule="atLeast"/>
        <w:jc w:val="both"/>
        <w:rPr>
          <w:rFonts w:ascii="Tw Cen MT" w:hAnsi="Tw Cen MT" w:cs="Arial"/>
          <w:b w:val="0"/>
          <w:bCs w:val="0"/>
          <w:color w:val="000000" w:themeColor="text1"/>
          <w:sz w:val="24"/>
          <w:szCs w:val="24"/>
        </w:rPr>
      </w:pPr>
      <w:r w:rsidRPr="00C02669">
        <w:rPr>
          <w:rStyle w:val="Strong"/>
          <w:rFonts w:ascii="Tw Cen MT" w:hAnsi="Tw Cen MT" w:cs="Arial"/>
          <w:b/>
          <w:bCs/>
          <w:color w:val="000000" w:themeColor="text1"/>
          <w:sz w:val="24"/>
          <w:szCs w:val="24"/>
          <w:bdr w:val="none" w:sz="0" w:space="0" w:color="auto" w:frame="1"/>
        </w:rPr>
        <w:t>Finding GCD for n numbers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To store elements into the int array</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Find GCD of n numbers by passing “r” value and each element of an array to the constructor as </w:t>
      </w:r>
      <w:proofErr w:type="spellStart"/>
      <w:proofErr w:type="gramStart"/>
      <w:r w:rsidRPr="00C02669">
        <w:rPr>
          <w:rFonts w:ascii="Tw Cen MT" w:hAnsi="Tw Cen MT" w:cs="Arial"/>
          <w:color w:val="000000" w:themeColor="text1"/>
        </w:rPr>
        <w:t>GcdCalculation</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long a, long b).</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488976" cy="4626591"/>
            <wp:effectExtent l="19050" t="0" r="0" b="0"/>
            <wp:docPr id="1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srcRect/>
                    <a:stretch>
                      <a:fillRect/>
                    </a:stretch>
                  </pic:blipFill>
                  <pic:spPr bwMode="auto">
                    <a:xfrm>
                      <a:off x="0" y="0"/>
                      <a:ext cx="3490740" cy="4628930"/>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DE70CA" w:rsidRPr="00C02669" w:rsidRDefault="00DE70CA" w:rsidP="00DE70CA">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w:t>
            </w:r>
            <w:r w:rsidRPr="00C02669">
              <w:rPr>
                <w:rStyle w:val="crayon-i"/>
                <w:rFonts w:ascii="Tw Cen MT" w:hAnsi="Tw Cen MT" w:cs="Arial"/>
                <w:color w:val="000000" w:themeColor="text1"/>
                <w:sz w:val="24"/>
                <w:szCs w:val="24"/>
                <w:bdr w:val="none" w:sz="0" w:space="0" w:color="auto" w:frame="1"/>
              </w:rPr>
              <w:t>numbers</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DE70CA" w:rsidRPr="00C02669" w:rsidRDefault="00DE70CA"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Gcd</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numbers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tc>
      </w:tr>
    </w:tbl>
    <w:p w:rsidR="00DE70CA" w:rsidRPr="00C02669" w:rsidRDefault="00DE70CA" w:rsidP="00DE70CA">
      <w:pPr>
        <w:spacing w:after="0"/>
        <w:ind w:right="-432"/>
        <w:jc w:val="both"/>
        <w:rPr>
          <w:rFonts w:ascii="Tw Cen MT" w:hAnsi="Tw Cen MT" w:cs="Arial"/>
          <w:color w:val="000000" w:themeColor="text1"/>
          <w:sz w:val="24"/>
          <w:szCs w:val="24"/>
        </w:rPr>
      </w:pPr>
    </w:p>
    <w:p w:rsidR="00DE70CA" w:rsidRPr="00C02669" w:rsidRDefault="00DE70CA" w:rsidP="00DE70CA">
      <w:pPr>
        <w:spacing w:after="0"/>
        <w:ind w:right="-432"/>
        <w:jc w:val="both"/>
        <w:rPr>
          <w:rFonts w:ascii="Tw Cen MT" w:hAnsi="Tw Cen MT" w:cs="Arial"/>
          <w:color w:val="000000" w:themeColor="text1"/>
          <w:sz w:val="24"/>
          <w:szCs w:val="24"/>
        </w:rPr>
      </w:pPr>
    </w:p>
    <w:p w:rsidR="00DE70CA" w:rsidRPr="00C02669" w:rsidRDefault="00DE70CA" w:rsidP="00DE70CA">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HCF Of Two &amp; N Numbers Java Program</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eastAsiaTheme="majorEastAsia" w:hAnsi="Tw Cen MT" w:cs="Arial"/>
          <w:b/>
          <w:bCs/>
          <w:noProof/>
          <w:color w:val="000000" w:themeColor="text1"/>
        </w:rPr>
        <w:drawing>
          <wp:anchor distT="0" distB="0" distL="114300" distR="114300" simplePos="0" relativeHeight="251680768" behindDoc="0" locked="0" layoutInCell="1" allowOverlap="1">
            <wp:simplePos x="0" y="0"/>
            <wp:positionH relativeFrom="column">
              <wp:posOffset>5118735</wp:posOffset>
            </wp:positionH>
            <wp:positionV relativeFrom="paragraph">
              <wp:posOffset>21590</wp:posOffset>
            </wp:positionV>
            <wp:extent cx="1097280" cy="977900"/>
            <wp:effectExtent l="19050" t="0" r="7620" b="0"/>
            <wp:wrapThrough wrapText="bothSides">
              <wp:wrapPolygon edited="0">
                <wp:start x="-375" y="0"/>
                <wp:lineTo x="-375" y="21039"/>
                <wp:lineTo x="21750" y="21039"/>
                <wp:lineTo x="21750" y="0"/>
                <wp:lineTo x="-375" y="0"/>
              </wp:wrapPolygon>
            </wp:wrapThrough>
            <wp:docPr id="61" name="Picture 61" descr="Java program to find H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ava program to find HCF"/>
                    <pic:cNvPicPr>
                      <a:picLocks noChangeAspect="1" noChangeArrowheads="1"/>
                    </pic:cNvPicPr>
                  </pic:nvPicPr>
                  <pic:blipFill>
                    <a:blip r:embed="rId133" cstate="print"/>
                    <a:srcRect l="11935" t="7500" r="7914" b="35740"/>
                    <a:stretch>
                      <a:fillRect/>
                    </a:stretch>
                  </pic:blipFill>
                  <pic:spPr bwMode="auto">
                    <a:xfrm>
                      <a:off x="0" y="0"/>
                      <a:ext cx="1097280" cy="977900"/>
                    </a:xfrm>
                    <a:prstGeom prst="rect">
                      <a:avLst/>
                    </a:prstGeom>
                    <a:noFill/>
                    <a:ln w="9525">
                      <a:noFill/>
                      <a:miter lim="800000"/>
                      <a:headEnd/>
                      <a:tailEnd/>
                    </a:ln>
                  </pic:spPr>
                </pic:pic>
              </a:graphicData>
            </a:graphic>
          </wp:anchor>
        </w:drawing>
      </w:r>
      <w:r w:rsidRPr="00C02669">
        <w:rPr>
          <w:rStyle w:val="Strong"/>
          <w:rFonts w:ascii="Tw Cen MT" w:eastAsiaTheme="majorEastAsia" w:hAnsi="Tw Cen MT" w:cs="Arial"/>
          <w:color w:val="000000" w:themeColor="text1"/>
          <w:bdr w:val="none" w:sz="0" w:space="0" w:color="auto" w:frame="1"/>
        </w:rPr>
        <w:t>What Is HCF?</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HCF</w:t>
      </w:r>
      <w:r w:rsidRPr="00C02669">
        <w:rPr>
          <w:rFonts w:ascii="Tw Cen MT" w:hAnsi="Tw Cen MT" w:cs="Arial"/>
          <w:color w:val="000000" w:themeColor="text1"/>
        </w:rPr>
        <w:t> or Highest Common Factor is the greatest common divisor between two or more given numbers.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For example:</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Let there be two arbitrary numbers such as 75 and 90.</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75 = 3 * 5 * 5</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90 = 2 * 3 * 3 * 5</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Common Divisor = 3 * 5 = 15</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Here, the HCF of the three given numbers would be 15 since it divides every given number without leaving a fraction behind.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p>
    <w:p w:rsidR="00DE70CA" w:rsidRPr="00C02669" w:rsidRDefault="00DE70CA" w:rsidP="00DE70CA">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lastRenderedPageBreak/>
        <w:t>HCF Of Two Numbers – Command Line Arguments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The values we will pass at run-time are called command line arguments.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n1=</w:t>
      </w:r>
      <w:proofErr w:type="spellStart"/>
      <w:r w:rsidRPr="00C02669">
        <w:rPr>
          <w:rFonts w:ascii="Tw Cen MT" w:hAnsi="Tw Cen MT" w:cs="Arial"/>
          <w:color w:val="000000" w:themeColor="text1"/>
        </w:rPr>
        <w:t>Integer.parseInt</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arg</w:t>
      </w:r>
      <w:proofErr w:type="spellEnd"/>
      <w:r w:rsidRPr="00C02669">
        <w:rPr>
          <w:rFonts w:ascii="Tw Cen MT" w:hAnsi="Tw Cen MT" w:cs="Arial"/>
          <w:color w:val="000000" w:themeColor="text1"/>
        </w:rPr>
        <w:t xml:space="preserve">[0]); here reading the first value from string array which is at index “0”, and converting the string value into an integer using </w:t>
      </w:r>
      <w:proofErr w:type="spellStart"/>
      <w:r w:rsidRPr="00C02669">
        <w:rPr>
          <w:rFonts w:ascii="Tw Cen MT" w:hAnsi="Tw Cen MT" w:cs="Arial"/>
          <w:color w:val="000000" w:themeColor="text1"/>
        </w:rPr>
        <w:t>parseInt</w:t>
      </w:r>
      <w:proofErr w:type="spellEnd"/>
      <w:r w:rsidRPr="00C02669">
        <w:rPr>
          <w:rFonts w:ascii="Tw Cen MT" w:hAnsi="Tw Cen MT" w:cs="Arial"/>
          <w:color w:val="000000" w:themeColor="text1"/>
        </w:rPr>
        <w:t>() method.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n2=</w:t>
      </w:r>
      <w:proofErr w:type="spellStart"/>
      <w:r w:rsidRPr="00C02669">
        <w:rPr>
          <w:rFonts w:ascii="Tw Cen MT" w:hAnsi="Tw Cen MT" w:cs="Arial"/>
          <w:color w:val="000000" w:themeColor="text1"/>
        </w:rPr>
        <w:t>Integer.parseInt</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arg</w:t>
      </w:r>
      <w:proofErr w:type="spellEnd"/>
      <w:r w:rsidRPr="00C02669">
        <w:rPr>
          <w:rFonts w:ascii="Tw Cen MT" w:hAnsi="Tw Cen MT" w:cs="Arial"/>
          <w:color w:val="000000" w:themeColor="text1"/>
        </w:rPr>
        <w:t xml:space="preserve">[1]); here reading the 2nd value from string which is at index “1” and converting string value into integer using </w:t>
      </w:r>
      <w:proofErr w:type="spellStart"/>
      <w:r w:rsidRPr="00C02669">
        <w:rPr>
          <w:rFonts w:ascii="Tw Cen MT" w:hAnsi="Tw Cen MT" w:cs="Arial"/>
          <w:color w:val="000000" w:themeColor="text1"/>
        </w:rPr>
        <w:t>parseInt</w:t>
      </w:r>
      <w:proofErr w:type="spellEnd"/>
      <w:r w:rsidRPr="00C02669">
        <w:rPr>
          <w:rFonts w:ascii="Tw Cen MT" w:hAnsi="Tw Cen MT" w:cs="Arial"/>
          <w:color w:val="000000" w:themeColor="text1"/>
        </w:rPr>
        <w:t>() method. Here Integer is “wrapper” class.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 </w:t>
      </w:r>
      <w:r w:rsidRPr="00C02669">
        <w:rPr>
          <w:rFonts w:ascii="Tw Cen MT" w:hAnsi="Tw Cen MT" w:cs="Arial"/>
          <w:color w:val="000000" w:themeColor="text1"/>
        </w:rPr>
        <w:t>The while loop iterates until n2&gt;0 is false temp assigned to n2, n2 assigned to the remainder of n1/n2</w:t>
      </w:r>
      <w:proofErr w:type="gramStart"/>
      <w:r w:rsidRPr="00C02669">
        <w:rPr>
          <w:rFonts w:ascii="Tw Cen MT" w:hAnsi="Tw Cen MT" w:cs="Arial"/>
          <w:color w:val="000000" w:themeColor="text1"/>
        </w:rPr>
        <w:t>,  n1</w:t>
      </w:r>
      <w:proofErr w:type="gramEnd"/>
      <w:r w:rsidRPr="00C02669">
        <w:rPr>
          <w:rFonts w:ascii="Tw Cen MT" w:hAnsi="Tw Cen MT" w:cs="Arial"/>
          <w:color w:val="000000" w:themeColor="text1"/>
        </w:rPr>
        <w:t xml:space="preserve"> assigned to n1. If the condition fails then it prints the HCF of two numbers is n1.</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xml:space="preserve"> In our example, we are passing 15, 35 as command line arguments, and converted as integers and store the values at n1=15, n2=35.    while loop checks the condition  35&gt;0 is true , temp=35, n2=5, n1=35, 5&gt;o </w:t>
      </w:r>
      <w:proofErr w:type="spellStart"/>
      <w:r w:rsidRPr="00C02669">
        <w:rPr>
          <w:rFonts w:ascii="Tw Cen MT" w:hAnsi="Tw Cen MT" w:cs="Arial"/>
          <w:color w:val="000000" w:themeColor="text1"/>
        </w:rPr>
        <w:t>true,temp</w:t>
      </w:r>
      <w:proofErr w:type="spellEnd"/>
      <w:r w:rsidRPr="00C02669">
        <w:rPr>
          <w:rFonts w:ascii="Tw Cen MT" w:hAnsi="Tw Cen MT" w:cs="Arial"/>
          <w:color w:val="000000" w:themeColor="text1"/>
        </w:rPr>
        <w:t>=5,n2=0,n1=5. For n2=0 condition fails and prints the HCF is 5.</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2716783" cy="2313296"/>
            <wp:effectExtent l="19050" t="0" r="7367"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cstate="print"/>
                    <a:srcRect/>
                    <a:stretch>
                      <a:fillRect/>
                    </a:stretch>
                  </pic:blipFill>
                  <pic:spPr bwMode="auto">
                    <a:xfrm>
                      <a:off x="0" y="0"/>
                      <a:ext cx="2717232" cy="2313678"/>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 </w:t>
            </w:r>
            <w:proofErr w:type="spellStart"/>
            <w:r w:rsidRPr="00C02669">
              <w:rPr>
                <w:rStyle w:val="crayon-i"/>
                <w:rFonts w:ascii="Tw Cen MT" w:hAnsi="Tw Cen MT" w:cs="Arial"/>
                <w:color w:val="000000" w:themeColor="text1"/>
                <w:sz w:val="24"/>
                <w:szCs w:val="24"/>
                <w:bdr w:val="none" w:sz="0" w:space="0" w:color="auto" w:frame="1"/>
              </w:rPr>
              <w:t>Hcf</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35</w:t>
            </w:r>
          </w:p>
          <w:p w:rsidR="00DE70CA" w:rsidRPr="00C02669" w:rsidRDefault="00DE70CA"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hcf</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w:t>
            </w:r>
          </w:p>
        </w:tc>
      </w:tr>
    </w:tbl>
    <w:p w:rsidR="00DE70CA" w:rsidRPr="00C02669" w:rsidRDefault="00DE70CA" w:rsidP="00DE70CA">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Static Method</w:t>
      </w:r>
    </w:p>
    <w:p w:rsidR="00DE70CA" w:rsidRPr="00C02669" w:rsidRDefault="00DE70CA" w:rsidP="00DE70CA">
      <w:pPr>
        <w:numPr>
          <w:ilvl w:val="0"/>
          <w:numId w:val="48"/>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Calls the static </w:t>
      </w:r>
      <w:proofErr w:type="spellStart"/>
      <w:proofErr w:type="gramStart"/>
      <w:r w:rsidRPr="00C02669">
        <w:rPr>
          <w:rFonts w:ascii="Tw Cen MT" w:hAnsi="Tw Cen MT" w:cs="Arial"/>
          <w:color w:val="000000" w:themeColor="text1"/>
          <w:sz w:val="24"/>
          <w:szCs w:val="24"/>
        </w:rPr>
        <w:t>hcfCal</w:t>
      </w:r>
      <w:proofErr w:type="spellEnd"/>
      <w:r w:rsidRPr="00C02669">
        <w:rPr>
          <w:rFonts w:ascii="Tw Cen MT" w:hAnsi="Tw Cen MT" w:cs="Arial"/>
          <w:color w:val="000000" w:themeColor="text1"/>
          <w:sz w:val="24"/>
          <w:szCs w:val="24"/>
        </w:rPr>
        <w:t>(</w:t>
      </w:r>
      <w:proofErr w:type="gramEnd"/>
      <w:r w:rsidRPr="00C02669">
        <w:rPr>
          <w:rFonts w:ascii="Tw Cen MT" w:hAnsi="Tw Cen MT" w:cs="Arial"/>
          <w:color w:val="000000" w:themeColor="text1"/>
          <w:sz w:val="24"/>
          <w:szCs w:val="24"/>
        </w:rPr>
        <w:t>) method in the main method, the method executes the code and prints the value.</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195346" cy="3261815"/>
            <wp:effectExtent l="19050" t="0" r="5054"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srcRect/>
                    <a:stretch>
                      <a:fillRect/>
                    </a:stretch>
                  </pic:blipFill>
                  <pic:spPr bwMode="auto">
                    <a:xfrm>
                      <a:off x="0" y="0"/>
                      <a:ext cx="3195262" cy="3261729"/>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25</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DE70CA" w:rsidRPr="00C02669" w:rsidRDefault="00DE70CA"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Hcf</w:t>
            </w:r>
            <w:proofErr w:type="spellEnd"/>
            <w:r w:rsidRPr="00C02669">
              <w:rPr>
                <w:rStyle w:val="crayon-e"/>
                <w:rFonts w:ascii="Tw Cen MT" w:hAnsi="Tw Cen MT" w:cs="Arial"/>
                <w:color w:val="000000" w:themeColor="text1"/>
                <w:sz w:val="24"/>
                <w:szCs w:val="24"/>
                <w:bdr w:val="none" w:sz="0" w:space="0" w:color="auto" w:frame="1"/>
              </w:rPr>
              <w:t xml:space="preserve"> of two </w:t>
            </w:r>
            <w:r w:rsidRPr="00C02669">
              <w:rPr>
                <w:rStyle w:val="crayon-v"/>
                <w:rFonts w:ascii="Tw Cen MT" w:hAnsi="Tw Cen MT" w:cs="Arial"/>
                <w:color w:val="000000" w:themeColor="text1"/>
                <w:sz w:val="24"/>
                <w:szCs w:val="24"/>
                <w:bdr w:val="none" w:sz="0" w:space="0" w:color="auto" w:frame="1"/>
              </w:rPr>
              <w:t>numbers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p>
        </w:tc>
      </w:tr>
    </w:tbl>
    <w:p w:rsidR="00DE70CA" w:rsidRPr="00C02669" w:rsidRDefault="00DE70CA" w:rsidP="00DE70CA">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i w:val="0"/>
          <w:color w:val="000000" w:themeColor="text1"/>
          <w:sz w:val="24"/>
          <w:szCs w:val="24"/>
          <w:bdr w:val="none" w:sz="0" w:space="0" w:color="auto" w:frame="1"/>
        </w:rPr>
        <w:lastRenderedPageBreak/>
        <w:t>Using Recursion</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In this program, the method </w:t>
      </w:r>
      <w:proofErr w:type="gramStart"/>
      <w:r w:rsidRPr="00C02669">
        <w:rPr>
          <w:rFonts w:ascii="Tw Cen MT" w:hAnsi="Tw Cen MT" w:cs="Arial"/>
          <w:color w:val="000000" w:themeColor="text1"/>
        </w:rPr>
        <w:t>highest(</w:t>
      </w:r>
      <w:proofErr w:type="gramEnd"/>
      <w:r w:rsidRPr="00C02669">
        <w:rPr>
          <w:rFonts w:ascii="Tw Cen MT" w:hAnsi="Tw Cen MT" w:cs="Arial"/>
          <w:color w:val="000000" w:themeColor="text1"/>
        </w:rPr>
        <w:t>int a, int b) calls itself as highest(</w:t>
      </w:r>
      <w:proofErr w:type="spellStart"/>
      <w:r w:rsidRPr="00C02669">
        <w:rPr>
          <w:rFonts w:ascii="Tw Cen MT" w:hAnsi="Tw Cen MT" w:cs="Arial"/>
          <w:color w:val="000000" w:themeColor="text1"/>
        </w:rPr>
        <w:t>a,b</w:t>
      </w:r>
      <w:proofErr w:type="spellEnd"/>
      <w:r w:rsidRPr="00C02669">
        <w:rPr>
          <w:rFonts w:ascii="Tw Cen MT" w:hAnsi="Tw Cen MT" w:cs="Arial"/>
          <w:color w:val="000000" w:themeColor="text1"/>
        </w:rPr>
        <w:t>).</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Using scanner </w:t>
      </w:r>
      <w:proofErr w:type="gramStart"/>
      <w:r w:rsidRPr="00C02669">
        <w:rPr>
          <w:rFonts w:ascii="Tw Cen MT" w:hAnsi="Tw Cen MT" w:cs="Arial"/>
          <w:color w:val="000000" w:themeColor="text1"/>
        </w:rPr>
        <w:t>object,</w:t>
      </w:r>
      <w:proofErr w:type="gramEnd"/>
      <w:r w:rsidRPr="00C02669">
        <w:rPr>
          <w:rFonts w:ascii="Tw Cen MT" w:hAnsi="Tw Cen MT" w:cs="Arial"/>
          <w:color w:val="000000" w:themeColor="text1"/>
        </w:rPr>
        <w:t xml:space="preserve"> read the values and store in the variables n1, n2. Using </w:t>
      </w:r>
      <w:proofErr w:type="spellStart"/>
      <w:r w:rsidRPr="00C02669">
        <w:rPr>
          <w:rFonts w:ascii="Tw Cen MT" w:hAnsi="Tw Cen MT" w:cs="Arial"/>
          <w:color w:val="000000" w:themeColor="text1"/>
        </w:rPr>
        <w:t>Hcf</w:t>
      </w:r>
      <w:proofErr w:type="spellEnd"/>
      <w:r w:rsidRPr="00C02669">
        <w:rPr>
          <w:rFonts w:ascii="Tw Cen MT" w:hAnsi="Tw Cen MT" w:cs="Arial"/>
          <w:color w:val="000000" w:themeColor="text1"/>
        </w:rPr>
        <w:t xml:space="preserve"> class object call the method </w:t>
      </w:r>
      <w:proofErr w:type="gramStart"/>
      <w:r w:rsidRPr="00C02669">
        <w:rPr>
          <w:rFonts w:ascii="Tw Cen MT" w:hAnsi="Tw Cen MT" w:cs="Arial"/>
          <w:color w:val="000000" w:themeColor="text1"/>
        </w:rPr>
        <w:t>highest(</w:t>
      </w:r>
      <w:proofErr w:type="gramEnd"/>
      <w:r w:rsidRPr="00C02669">
        <w:rPr>
          <w:rFonts w:ascii="Tw Cen MT" w:hAnsi="Tw Cen MT" w:cs="Arial"/>
          <w:color w:val="000000" w:themeColor="text1"/>
        </w:rPr>
        <w:t>n1,n2), the method starts the execution and calls itself, it repeats until the condition if(a!=b) is false.</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838662" cy="4039737"/>
            <wp:effectExtent l="19050" t="0" r="9438"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srcRect/>
                    <a:stretch>
                      <a:fillRect/>
                    </a:stretch>
                  </pic:blipFill>
                  <pic:spPr bwMode="auto">
                    <a:xfrm>
                      <a:off x="0" y="0"/>
                      <a:ext cx="3838832" cy="4039916"/>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first </w:t>
            </w:r>
            <w:r w:rsidRPr="00C02669">
              <w:rPr>
                <w:rStyle w:val="crayon-i"/>
                <w:rFonts w:ascii="Tw Cen MT" w:hAnsi="Tw Cen MT" w:cs="Arial"/>
                <w:color w:val="000000" w:themeColor="text1"/>
                <w:sz w:val="24"/>
                <w:szCs w:val="24"/>
                <w:bdr w:val="none" w:sz="0" w:space="0" w:color="auto" w:frame="1"/>
              </w:rPr>
              <w:t>number</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25</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second </w:t>
            </w:r>
            <w:r w:rsidRPr="00C02669">
              <w:rPr>
                <w:rStyle w:val="crayon-i"/>
                <w:rFonts w:ascii="Tw Cen MT" w:hAnsi="Tw Cen MT" w:cs="Arial"/>
                <w:color w:val="000000" w:themeColor="text1"/>
                <w:sz w:val="24"/>
                <w:szCs w:val="24"/>
                <w:bdr w:val="none" w:sz="0" w:space="0" w:color="auto" w:frame="1"/>
              </w:rPr>
              <w:t>number</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DE70CA" w:rsidRPr="00C02669" w:rsidRDefault="00DE70CA"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Hcf</w:t>
            </w:r>
            <w:proofErr w:type="spellEnd"/>
            <w:r w:rsidRPr="00C02669">
              <w:rPr>
                <w:rStyle w:val="crayon-e"/>
                <w:rFonts w:ascii="Tw Cen MT" w:hAnsi="Tw Cen MT" w:cs="Arial"/>
                <w:color w:val="000000" w:themeColor="text1"/>
                <w:sz w:val="24"/>
                <w:szCs w:val="24"/>
                <w:bdr w:val="none" w:sz="0" w:space="0" w:color="auto" w:frame="1"/>
              </w:rPr>
              <w:t xml:space="preserve"> of two numbers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tc>
      </w:tr>
    </w:tbl>
    <w:p w:rsidR="00DE70CA" w:rsidRPr="00C02669" w:rsidRDefault="00DE70CA" w:rsidP="00DE70CA">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Finding HCF Of n numbers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We are finding the HCF of n numbers by passing each element of an array to the function </w:t>
      </w:r>
      <w:proofErr w:type="spellStart"/>
      <w:proofErr w:type="gramStart"/>
      <w:r w:rsidRPr="00C02669">
        <w:rPr>
          <w:rFonts w:ascii="Tw Cen MT" w:hAnsi="Tw Cen MT" w:cs="Arial"/>
          <w:color w:val="000000" w:themeColor="text1"/>
        </w:rPr>
        <w:t>hcf</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result, input[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using for loop with the structure for(int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 1;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&lt; </w:t>
      </w:r>
      <w:proofErr w:type="spellStart"/>
      <w:r w:rsidRPr="00C02669">
        <w:rPr>
          <w:rFonts w:ascii="Tw Cen MT" w:hAnsi="Tw Cen MT" w:cs="Arial"/>
          <w:color w:val="000000" w:themeColor="text1"/>
        </w:rPr>
        <w:t>input.length</w:t>
      </w:r>
      <w:proofErr w:type="spell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018034" cy="4217158"/>
            <wp:effectExtent l="19050" t="0" r="0" b="0"/>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3018084" cy="4217228"/>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DE70CA" w:rsidRPr="00C02669" w:rsidRDefault="00DE70CA" w:rsidP="00DE70CA">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p w:rsidR="00DE70CA" w:rsidRPr="00C02669" w:rsidRDefault="00DE70CA" w:rsidP="00DE70CA">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w:t>
            </w:r>
            <w:r w:rsidRPr="00C02669">
              <w:rPr>
                <w:rStyle w:val="crayon-i"/>
                <w:rFonts w:ascii="Tw Cen MT" w:hAnsi="Tw Cen MT" w:cs="Arial"/>
                <w:color w:val="000000" w:themeColor="text1"/>
                <w:sz w:val="24"/>
                <w:szCs w:val="24"/>
                <w:bdr w:val="none" w:sz="0" w:space="0" w:color="auto" w:frame="1"/>
              </w:rPr>
              <w:t>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numbers</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16</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HCF</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tc>
      </w:tr>
    </w:tbl>
    <w:p w:rsidR="00DE70CA" w:rsidRPr="00C02669" w:rsidRDefault="00DE70CA" w:rsidP="00DE70CA">
      <w:pPr>
        <w:spacing w:after="0"/>
        <w:ind w:right="-432"/>
        <w:jc w:val="both"/>
        <w:rPr>
          <w:rFonts w:ascii="Tw Cen MT" w:hAnsi="Tw Cen MT" w:cs="Arial"/>
          <w:color w:val="000000" w:themeColor="text1"/>
          <w:sz w:val="24"/>
          <w:szCs w:val="24"/>
        </w:rPr>
      </w:pPr>
    </w:p>
    <w:p w:rsidR="00DE70CA" w:rsidRPr="00C02669" w:rsidRDefault="00DE70CA" w:rsidP="00DE70CA">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LCM Of Two Numbers Java Program</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What is </w:t>
      </w:r>
      <w:proofErr w:type="gramStart"/>
      <w:r w:rsidRPr="00C02669">
        <w:rPr>
          <w:rStyle w:val="Strong"/>
          <w:rFonts w:ascii="Tw Cen MT" w:eastAsiaTheme="majorEastAsia" w:hAnsi="Tw Cen MT" w:cs="Arial"/>
          <w:color w:val="000000" w:themeColor="text1"/>
          <w:bdr w:val="none" w:sz="0" w:space="0" w:color="auto" w:frame="1"/>
        </w:rPr>
        <w:t>LCM:</w:t>
      </w:r>
      <w:proofErr w:type="gramEnd"/>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Least Common Multiplier or LCM of any n numbers is the least value that is a multiple of the given numbers.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For example:</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Let us take three numbers such as 12, 15 and 18.</w:t>
      </w:r>
    </w:p>
    <w:p w:rsidR="00DE70CA" w:rsidRPr="00C02669" w:rsidRDefault="00DE70CA" w:rsidP="00DE70CA">
      <w:pPr>
        <w:numPr>
          <w:ilvl w:val="0"/>
          <w:numId w:val="49"/>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 = 2 * 2 * 3</w:t>
      </w:r>
    </w:p>
    <w:p w:rsidR="00DE70CA" w:rsidRPr="00C02669" w:rsidRDefault="00DE70CA" w:rsidP="00DE70CA">
      <w:pPr>
        <w:numPr>
          <w:ilvl w:val="0"/>
          <w:numId w:val="49"/>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anchor distT="0" distB="0" distL="114300" distR="114300" simplePos="0" relativeHeight="251681792" behindDoc="0" locked="0" layoutInCell="1" allowOverlap="1">
            <wp:simplePos x="0" y="0"/>
            <wp:positionH relativeFrom="column">
              <wp:posOffset>5020310</wp:posOffset>
            </wp:positionH>
            <wp:positionV relativeFrom="paragraph">
              <wp:posOffset>-6350</wp:posOffset>
            </wp:positionV>
            <wp:extent cx="1352550" cy="1249680"/>
            <wp:effectExtent l="19050" t="0" r="0" b="0"/>
            <wp:wrapThrough wrapText="bothSides">
              <wp:wrapPolygon edited="0">
                <wp:start x="-304" y="0"/>
                <wp:lineTo x="-304" y="21402"/>
                <wp:lineTo x="21600" y="21402"/>
                <wp:lineTo x="21600" y="0"/>
                <wp:lineTo x="-304" y="0"/>
              </wp:wrapPolygon>
            </wp:wrapThrough>
            <wp:docPr id="63" name="Picture 63" descr="Java program LCM of two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ava program LCM of two numbers"/>
                    <pic:cNvPicPr>
                      <a:picLocks noChangeAspect="1" noChangeArrowheads="1"/>
                    </pic:cNvPicPr>
                  </pic:nvPicPr>
                  <pic:blipFill>
                    <a:blip r:embed="rId138" cstate="print"/>
                    <a:srcRect l="2300" r="17487"/>
                    <a:stretch>
                      <a:fillRect/>
                    </a:stretch>
                  </pic:blipFill>
                  <pic:spPr bwMode="auto">
                    <a:xfrm>
                      <a:off x="0" y="0"/>
                      <a:ext cx="1352550" cy="1249680"/>
                    </a:xfrm>
                    <a:prstGeom prst="rect">
                      <a:avLst/>
                    </a:prstGeom>
                    <a:noFill/>
                    <a:ln w="9525">
                      <a:noFill/>
                      <a:miter lim="800000"/>
                      <a:headEnd/>
                      <a:tailEnd/>
                    </a:ln>
                  </pic:spPr>
                </pic:pic>
              </a:graphicData>
            </a:graphic>
          </wp:anchor>
        </w:drawing>
      </w:r>
      <w:r w:rsidRPr="00C02669">
        <w:rPr>
          <w:rFonts w:ascii="Tw Cen MT" w:hAnsi="Tw Cen MT" w:cs="Arial"/>
          <w:color w:val="000000" w:themeColor="text1"/>
          <w:sz w:val="24"/>
          <w:szCs w:val="24"/>
        </w:rPr>
        <w:t>15 = 3 * 5</w:t>
      </w:r>
    </w:p>
    <w:p w:rsidR="00DE70CA" w:rsidRPr="00C02669" w:rsidRDefault="00DE70CA" w:rsidP="00DE70CA">
      <w:pPr>
        <w:numPr>
          <w:ilvl w:val="0"/>
          <w:numId w:val="49"/>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 = 2 * 3 * 3</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So we take the common prime factors and then the rest of the ones and multiply them with each other which would give us the LCM.</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LCM = 2 * 2 * 3 * 3 * 5 = 180</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p>
    <w:p w:rsidR="00DE70CA" w:rsidRPr="00C02669" w:rsidRDefault="00DE70CA" w:rsidP="00DE70CA">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Static Method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Read the values </w:t>
      </w:r>
      <w:proofErr w:type="spellStart"/>
      <w:r w:rsidRPr="00C02669">
        <w:rPr>
          <w:rFonts w:ascii="Tw Cen MT" w:hAnsi="Tw Cen MT" w:cs="Arial"/>
          <w:color w:val="000000" w:themeColor="text1"/>
        </w:rPr>
        <w:t>a</w:t>
      </w:r>
      <w:proofErr w:type="gramStart"/>
      <w:r w:rsidRPr="00C02669">
        <w:rPr>
          <w:rFonts w:ascii="Tw Cen MT" w:hAnsi="Tw Cen MT" w:cs="Arial"/>
          <w:color w:val="000000" w:themeColor="text1"/>
        </w:rPr>
        <w:t>,b</w:t>
      </w:r>
      <w:proofErr w:type="spellEnd"/>
      <w:proofErr w:type="gramEnd"/>
      <w:r w:rsidRPr="00C02669">
        <w:rPr>
          <w:rFonts w:ascii="Tw Cen MT" w:hAnsi="Tw Cen MT" w:cs="Arial"/>
          <w:color w:val="000000" w:themeColor="text1"/>
        </w:rPr>
        <w:t xml:space="preserve"> using scanner object as </w:t>
      </w:r>
      <w:proofErr w:type="spellStart"/>
      <w:r w:rsidRPr="00C02669">
        <w:rPr>
          <w:rFonts w:ascii="Tw Cen MT" w:hAnsi="Tw Cen MT" w:cs="Arial"/>
          <w:color w:val="000000" w:themeColor="text1"/>
        </w:rPr>
        <w:t>sc.nextInt</w:t>
      </w:r>
      <w:proofErr w:type="spellEnd"/>
      <w:r w:rsidRPr="00C02669">
        <w:rPr>
          <w:rFonts w:ascii="Tw Cen MT" w:hAnsi="Tw Cen MT" w:cs="Arial"/>
          <w:color w:val="000000" w:themeColor="text1"/>
        </w:rPr>
        <w:t xml:space="preserve">() and store these values in the </w:t>
      </w:r>
      <w:r w:rsidRPr="00C02669">
        <w:rPr>
          <w:rFonts w:ascii="Tw Cen MT" w:hAnsi="Tw Cen MT" w:cs="Arial"/>
          <w:color w:val="000000" w:themeColor="text1"/>
        </w:rPr>
        <w:lastRenderedPageBreak/>
        <w:t xml:space="preserve">variables </w:t>
      </w:r>
      <w:proofErr w:type="spellStart"/>
      <w:r w:rsidRPr="00C02669">
        <w:rPr>
          <w:rFonts w:ascii="Tw Cen MT" w:hAnsi="Tw Cen MT" w:cs="Arial"/>
          <w:color w:val="000000" w:themeColor="text1"/>
        </w:rPr>
        <w:t>a,b</w:t>
      </w:r>
      <w:proofErr w:type="spellEnd"/>
      <w:r w:rsidRPr="00C02669">
        <w:rPr>
          <w:rFonts w:ascii="Tw Cen MT" w:hAnsi="Tw Cen MT" w:cs="Arial"/>
          <w:color w:val="000000" w:themeColor="text1"/>
        </w:rPr>
        <w:t xml:space="preserve">. In this program called the static method </w:t>
      </w:r>
      <w:proofErr w:type="spellStart"/>
      <w:proofErr w:type="gramStart"/>
      <w:r w:rsidRPr="00C02669">
        <w:rPr>
          <w:rFonts w:ascii="Tw Cen MT" w:hAnsi="Tw Cen MT" w:cs="Arial"/>
          <w:color w:val="000000" w:themeColor="text1"/>
        </w:rPr>
        <w:t>lcmCalculation</w:t>
      </w:r>
      <w:proofErr w:type="spellEnd"/>
      <w:r w:rsidRPr="00C02669">
        <w:rPr>
          <w:rFonts w:ascii="Tw Cen MT" w:hAnsi="Tw Cen MT" w:cs="Arial"/>
          <w:color w:val="000000" w:themeColor="text1"/>
        </w:rPr>
        <w:t>(</w:t>
      </w:r>
      <w:proofErr w:type="spellStart"/>
      <w:proofErr w:type="gramEnd"/>
      <w:r w:rsidRPr="00C02669">
        <w:rPr>
          <w:rFonts w:ascii="Tw Cen MT" w:hAnsi="Tw Cen MT" w:cs="Arial"/>
          <w:color w:val="000000" w:themeColor="text1"/>
        </w:rPr>
        <w:t>a,b</w:t>
      </w:r>
      <w:proofErr w:type="spellEnd"/>
      <w:r w:rsidRPr="00C02669">
        <w:rPr>
          <w:rFonts w:ascii="Tw Cen MT" w:hAnsi="Tw Cen MT" w:cs="Arial"/>
          <w:color w:val="000000" w:themeColor="text1"/>
        </w:rPr>
        <w:t xml:space="preserve">) in the main method, </w:t>
      </w:r>
      <w:proofErr w:type="spellStart"/>
      <w:r w:rsidRPr="00C02669">
        <w:rPr>
          <w:rFonts w:ascii="Tw Cen MT" w:hAnsi="Tw Cen MT" w:cs="Arial"/>
          <w:color w:val="000000" w:themeColor="text1"/>
        </w:rPr>
        <w:t>lcmCalculation</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a,b</w:t>
      </w:r>
      <w:proofErr w:type="spellEnd"/>
      <w:r w:rsidRPr="00C02669">
        <w:rPr>
          <w:rFonts w:ascii="Tw Cen MT" w:hAnsi="Tw Cen MT" w:cs="Arial"/>
          <w:color w:val="000000" w:themeColor="text1"/>
        </w:rPr>
        <w:t>) will calculate the lcm of two numbers.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The </w:t>
      </w:r>
      <w:proofErr w:type="spellStart"/>
      <w:r w:rsidRPr="00C02669">
        <w:rPr>
          <w:rFonts w:ascii="Tw Cen MT" w:hAnsi="Tw Cen MT" w:cs="Arial"/>
          <w:color w:val="000000" w:themeColor="text1"/>
        </w:rPr>
        <w:t>a</w:t>
      </w:r>
      <w:proofErr w:type="gramStart"/>
      <w:r w:rsidRPr="00C02669">
        <w:rPr>
          <w:rFonts w:ascii="Tw Cen MT" w:hAnsi="Tw Cen MT" w:cs="Arial"/>
          <w:color w:val="000000" w:themeColor="text1"/>
        </w:rPr>
        <w:t>,b</w:t>
      </w:r>
      <w:proofErr w:type="spellEnd"/>
      <w:proofErr w:type="gramEnd"/>
      <w:r w:rsidRPr="00C02669">
        <w:rPr>
          <w:rFonts w:ascii="Tw Cen MT" w:hAnsi="Tw Cen MT" w:cs="Arial"/>
          <w:color w:val="000000" w:themeColor="text1"/>
        </w:rPr>
        <w:t xml:space="preserve"> values passed to n1 , n2 ,then checks the if condition ,n1&gt;n2 then res=n1 otherwise res=n2. temp initialized to res, until the condition (res%n1!=0 || res%n2!=0) is false ,it calculates the res=temp*</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increases the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value by 1, returns the result value.</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058520" cy="3885483"/>
            <wp:effectExtent l="19050" t="0" r="8530" b="0"/>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srcRect/>
                    <a:stretch>
                      <a:fillRect/>
                    </a:stretch>
                  </pic:blipFill>
                  <pic:spPr bwMode="auto">
                    <a:xfrm>
                      <a:off x="0" y="0"/>
                      <a:ext cx="3060642" cy="3888178"/>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125</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LCM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125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and</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500</w:t>
            </w:r>
          </w:p>
        </w:tc>
      </w:tr>
    </w:tbl>
    <w:p w:rsidR="00DE70CA" w:rsidRPr="00C02669" w:rsidRDefault="00DE70CA" w:rsidP="00DE70CA">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LCM Of Two Numbers – Using Command Line Arguments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1) The values we will pass at run-time are called command line arguments, will store at string array “String </w:t>
      </w:r>
      <w:proofErr w:type="spellStart"/>
      <w:proofErr w:type="gramStart"/>
      <w:r w:rsidRPr="00C02669">
        <w:rPr>
          <w:rFonts w:ascii="Tw Cen MT" w:hAnsi="Tw Cen MT" w:cs="Arial"/>
          <w:color w:val="000000" w:themeColor="text1"/>
        </w:rPr>
        <w:t>args</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of the main method.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2) We are converting the string present at the </w:t>
      </w:r>
      <w:proofErr w:type="spellStart"/>
      <w:proofErr w:type="gramStart"/>
      <w:r w:rsidRPr="00C02669">
        <w:rPr>
          <w:rFonts w:ascii="Tw Cen MT" w:hAnsi="Tw Cen MT" w:cs="Arial"/>
          <w:color w:val="000000" w:themeColor="text1"/>
        </w:rPr>
        <w:t>args</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0], in </w:t>
      </w:r>
      <w:proofErr w:type="spellStart"/>
      <w:r w:rsidRPr="00C02669">
        <w:rPr>
          <w:rFonts w:ascii="Tw Cen MT" w:hAnsi="Tw Cen MT" w:cs="Arial"/>
          <w:color w:val="000000" w:themeColor="text1"/>
        </w:rPr>
        <w:t>to</w:t>
      </w:r>
      <w:proofErr w:type="spellEnd"/>
      <w:r w:rsidRPr="00C02669">
        <w:rPr>
          <w:rFonts w:ascii="Tw Cen MT" w:hAnsi="Tw Cen MT" w:cs="Arial"/>
          <w:color w:val="000000" w:themeColor="text1"/>
        </w:rPr>
        <w:t xml:space="preserve"> long using the wrapper class “Long”, and method </w:t>
      </w:r>
      <w:proofErr w:type="spellStart"/>
      <w:r w:rsidRPr="00C02669">
        <w:rPr>
          <w:rFonts w:ascii="Tw Cen MT" w:hAnsi="Tw Cen MT" w:cs="Arial"/>
          <w:color w:val="000000" w:themeColor="text1"/>
        </w:rPr>
        <w:t>parseLong</w:t>
      </w:r>
      <w:proofErr w:type="spellEnd"/>
      <w:r w:rsidRPr="00C02669">
        <w:rPr>
          <w:rFonts w:ascii="Tw Cen MT" w:hAnsi="Tw Cen MT" w:cs="Arial"/>
          <w:color w:val="000000" w:themeColor="text1"/>
        </w:rPr>
        <w:t>() and the value will store it in the variable n1.</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3) We are converting the string present at the </w:t>
      </w:r>
      <w:proofErr w:type="spellStart"/>
      <w:proofErr w:type="gramStart"/>
      <w:r w:rsidRPr="00C02669">
        <w:rPr>
          <w:rFonts w:ascii="Tw Cen MT" w:hAnsi="Tw Cen MT" w:cs="Arial"/>
          <w:color w:val="000000" w:themeColor="text1"/>
        </w:rPr>
        <w:t>args</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1], in </w:t>
      </w:r>
      <w:proofErr w:type="spellStart"/>
      <w:r w:rsidRPr="00C02669">
        <w:rPr>
          <w:rFonts w:ascii="Tw Cen MT" w:hAnsi="Tw Cen MT" w:cs="Arial"/>
          <w:color w:val="000000" w:themeColor="text1"/>
        </w:rPr>
        <w:t>to</w:t>
      </w:r>
      <w:proofErr w:type="spellEnd"/>
      <w:r w:rsidRPr="00C02669">
        <w:rPr>
          <w:rFonts w:ascii="Tw Cen MT" w:hAnsi="Tw Cen MT" w:cs="Arial"/>
          <w:color w:val="000000" w:themeColor="text1"/>
        </w:rPr>
        <w:t xml:space="preserve"> long using the wrapper class “Long”, and method </w:t>
      </w:r>
      <w:proofErr w:type="spellStart"/>
      <w:r w:rsidRPr="00C02669">
        <w:rPr>
          <w:rFonts w:ascii="Tw Cen MT" w:hAnsi="Tw Cen MT" w:cs="Arial"/>
          <w:color w:val="000000" w:themeColor="text1"/>
        </w:rPr>
        <w:t>parseLong</w:t>
      </w:r>
      <w:proofErr w:type="spellEnd"/>
      <w:r w:rsidRPr="00C02669">
        <w:rPr>
          <w:rFonts w:ascii="Tw Cen MT" w:hAnsi="Tw Cen MT" w:cs="Arial"/>
          <w:color w:val="000000" w:themeColor="text1"/>
        </w:rPr>
        <w:t>() and the value will store it in the variable n2.</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4) Checks the if condition if n1&gt;n2 then </w:t>
      </w:r>
      <w:proofErr w:type="gramStart"/>
      <w:r w:rsidRPr="00C02669">
        <w:rPr>
          <w:rFonts w:ascii="Tw Cen MT" w:hAnsi="Tw Cen MT" w:cs="Arial"/>
          <w:color w:val="000000" w:themeColor="text1"/>
        </w:rPr>
        <w:t>lcm=</w:t>
      </w:r>
      <w:proofErr w:type="gramEnd"/>
      <w:r w:rsidRPr="00C02669">
        <w:rPr>
          <w:rFonts w:ascii="Tw Cen MT" w:hAnsi="Tw Cen MT" w:cs="Arial"/>
          <w:color w:val="000000" w:themeColor="text1"/>
        </w:rPr>
        <w:t>n1 otherwise lcm=n2 and b assigned with lcm, while loop will calculate the lcm=b*</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until the condition is false.</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447164" cy="2988860"/>
            <wp:effectExtent l="19050" t="0" r="886" b="0"/>
            <wp:docPr id="1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srcRect/>
                    <a:stretch>
                      <a:fillRect/>
                    </a:stretch>
                  </pic:blipFill>
                  <pic:spPr bwMode="auto">
                    <a:xfrm>
                      <a:off x="0" y="0"/>
                      <a:ext cx="3448148" cy="2989713"/>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Lcm</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LCM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and</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75</w:t>
            </w:r>
          </w:p>
        </w:tc>
      </w:tr>
    </w:tbl>
    <w:p w:rsidR="00DE70CA" w:rsidRPr="00C02669" w:rsidRDefault="00DE70CA" w:rsidP="00DE70CA">
      <w:pPr>
        <w:pStyle w:val="Heading4"/>
        <w:spacing w:before="0" w:line="240" w:lineRule="atLeast"/>
        <w:jc w:val="both"/>
        <w:rPr>
          <w:rFonts w:ascii="Tw Cen MT" w:hAnsi="Tw Cen MT" w:cs="Arial"/>
          <w:b w:val="0"/>
          <w:bCs w:val="0"/>
          <w:i w:val="0"/>
          <w:color w:val="000000" w:themeColor="text1"/>
          <w:sz w:val="24"/>
          <w:szCs w:val="24"/>
        </w:rPr>
      </w:pPr>
      <w:r w:rsidRPr="00C02669">
        <w:rPr>
          <w:rStyle w:val="Strong"/>
          <w:rFonts w:ascii="Tw Cen MT" w:hAnsi="Tw Cen MT" w:cs="Arial"/>
          <w:b/>
          <w:bCs/>
          <w:i w:val="0"/>
          <w:color w:val="000000" w:themeColor="text1"/>
          <w:sz w:val="24"/>
          <w:szCs w:val="24"/>
          <w:bdr w:val="none" w:sz="0" w:space="0" w:color="auto" w:frame="1"/>
        </w:rPr>
        <w:lastRenderedPageBreak/>
        <w:t>Finding LCM of n numbers</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4853521" cy="5493223"/>
            <wp:effectExtent l="19050" t="0" r="4229" b="0"/>
            <wp:docPr id="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srcRect/>
                    <a:stretch>
                      <a:fillRect/>
                    </a:stretch>
                  </pic:blipFill>
                  <pic:spPr bwMode="auto">
                    <a:xfrm>
                      <a:off x="0" y="0"/>
                      <a:ext cx="4851671" cy="5491129"/>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value</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The Least Common Multiple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numbers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120</w:t>
            </w:r>
          </w:p>
        </w:tc>
      </w:tr>
    </w:tbl>
    <w:p w:rsidR="00DE70CA" w:rsidRPr="00C02669" w:rsidRDefault="00DE70CA" w:rsidP="00DE70CA">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i w:val="0"/>
          <w:color w:val="000000" w:themeColor="text1"/>
          <w:sz w:val="24"/>
          <w:szCs w:val="24"/>
          <w:bdr w:val="none" w:sz="0" w:space="0" w:color="auto" w:frame="1"/>
        </w:rPr>
        <w:t>Using Recursion Method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1) In this program, </w:t>
      </w:r>
      <w:proofErr w:type="spellStart"/>
      <w:r w:rsidRPr="00C02669">
        <w:rPr>
          <w:rFonts w:ascii="Tw Cen MT" w:hAnsi="Tw Cen MT" w:cs="Arial"/>
          <w:color w:val="000000" w:themeColor="text1"/>
        </w:rPr>
        <w:t>lcmCal</w:t>
      </w:r>
      <w:proofErr w:type="spellEnd"/>
      <w:r w:rsidRPr="00C02669">
        <w:rPr>
          <w:rFonts w:ascii="Tw Cen MT" w:hAnsi="Tw Cen MT" w:cs="Arial"/>
          <w:color w:val="000000" w:themeColor="text1"/>
        </w:rPr>
        <w:t xml:space="preserve">(long n1,long n2,long </w:t>
      </w:r>
      <w:proofErr w:type="spellStart"/>
      <w:r w:rsidRPr="00C02669">
        <w:rPr>
          <w:rFonts w:ascii="Tw Cen MT" w:hAnsi="Tw Cen MT" w:cs="Arial"/>
          <w:color w:val="000000" w:themeColor="text1"/>
        </w:rPr>
        <w:t>temp,long</w:t>
      </w:r>
      <w:proofErr w:type="spellEnd"/>
      <w:r w:rsidRPr="00C02669">
        <w:rPr>
          <w:rFonts w:ascii="Tw Cen MT" w:hAnsi="Tw Cen MT" w:cs="Arial"/>
          <w:color w:val="000000" w:themeColor="text1"/>
        </w:rPr>
        <w:t xml:space="preserve"> res) method calls itself as </w:t>
      </w:r>
      <w:proofErr w:type="spellStart"/>
      <w:r w:rsidRPr="00C02669">
        <w:rPr>
          <w:rFonts w:ascii="Tw Cen MT" w:hAnsi="Tw Cen MT" w:cs="Arial"/>
          <w:color w:val="000000" w:themeColor="text1"/>
        </w:rPr>
        <w:t>lcmCal</w:t>
      </w:r>
      <w:proofErr w:type="spellEnd"/>
      <w:r w:rsidRPr="00C02669">
        <w:rPr>
          <w:rFonts w:ascii="Tw Cen MT" w:hAnsi="Tw Cen MT" w:cs="Arial"/>
          <w:color w:val="000000" w:themeColor="text1"/>
        </w:rPr>
        <w:t>(n1,n2,temp,res), repeats until if condition is false ,then returns the value res.</w:t>
      </w:r>
    </w:p>
    <w:p w:rsidR="00DE70CA" w:rsidRDefault="00DE70CA" w:rsidP="00DE70CA">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061157" cy="5029200"/>
            <wp:effectExtent l="19050" t="0" r="5893" b="0"/>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cstate="print"/>
                    <a:srcRect/>
                    <a:stretch>
                      <a:fillRect/>
                    </a:stretch>
                  </pic:blipFill>
                  <pic:spPr bwMode="auto">
                    <a:xfrm>
                      <a:off x="0" y="0"/>
                      <a:ext cx="3061792" cy="5030243"/>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DE70CA" w:rsidRPr="00C02669" w:rsidRDefault="00DE70CA" w:rsidP="00DE70CA">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p w:rsidR="00DE70CA" w:rsidRPr="00C02669" w:rsidRDefault="00DE70CA" w:rsidP="00DE70CA">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enter  </w:t>
            </w:r>
            <w:r w:rsidRPr="00C02669">
              <w:rPr>
                <w:rStyle w:val="crayon-i"/>
                <w:rFonts w:ascii="Tw Cen MT" w:hAnsi="Tw Cen MT" w:cs="Arial"/>
                <w:color w:val="000000" w:themeColor="text1"/>
                <w:sz w:val="24"/>
                <w:szCs w:val="24"/>
                <w:bdr w:val="none" w:sz="0" w:space="0" w:color="auto" w:frame="1"/>
              </w:rPr>
              <w:t>number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25</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LCM </w:t>
            </w:r>
            <w:r w:rsidRPr="00C02669">
              <w:rPr>
                <w:rStyle w:val="crayon-i"/>
                <w:rFonts w:ascii="Tw Cen MT" w:hAnsi="Tw Cen MT" w:cs="Arial"/>
                <w:color w:val="000000" w:themeColor="text1"/>
                <w:sz w:val="24"/>
                <w:szCs w:val="24"/>
                <w:bdr w:val="none" w:sz="0" w:space="0" w:color="auto" w:frame="1"/>
              </w:rPr>
              <w:t>of</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numbers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25</w:t>
            </w:r>
          </w:p>
        </w:tc>
      </w:tr>
    </w:tbl>
    <w:p w:rsidR="00DE70CA" w:rsidRPr="00C02669" w:rsidRDefault="00DE70CA" w:rsidP="00DE70CA">
      <w:pPr>
        <w:spacing w:after="0"/>
        <w:ind w:right="-432"/>
        <w:jc w:val="both"/>
        <w:rPr>
          <w:rFonts w:ascii="Tw Cen MT" w:hAnsi="Tw Cen MT" w:cs="Arial"/>
          <w:color w:val="000000" w:themeColor="text1"/>
          <w:sz w:val="24"/>
          <w:szCs w:val="24"/>
        </w:rPr>
      </w:pPr>
    </w:p>
    <w:p w:rsidR="00DE70CA" w:rsidRPr="00C02669" w:rsidRDefault="00DE70CA" w:rsidP="00DE70CA">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Java program to c</w:t>
      </w:r>
      <w:r w:rsidRPr="00C02669">
        <w:rPr>
          <w:rFonts w:ascii="Tw Cen MT" w:eastAsia="Times New Roman" w:hAnsi="Tw Cen MT" w:cs="Arial"/>
          <w:b/>
          <w:bCs/>
          <w:color w:val="000000" w:themeColor="text1"/>
          <w:kern w:val="36"/>
          <w:sz w:val="24"/>
          <w:szCs w:val="24"/>
          <w:bdr w:val="none" w:sz="0" w:space="0" w:color="auto" w:frame="1"/>
        </w:rPr>
        <w:t xml:space="preserve">onvert Hours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Seconds &amp; Minutes | Vice Versa</w:t>
      </w:r>
    </w:p>
    <w:p w:rsidR="00DE70CA" w:rsidRPr="00C02669" w:rsidRDefault="00DE70CA" w:rsidP="00DE70CA">
      <w:pPr>
        <w:pStyle w:val="Heading2"/>
        <w:spacing w:before="228" w:line="240" w:lineRule="atLeast"/>
        <w:jc w:val="both"/>
        <w:rPr>
          <w:rFonts w:ascii="Tw Cen MT" w:hAnsi="Tw Cen MT" w:cs="Arial"/>
          <w:b w:val="0"/>
          <w:bCs w:val="0"/>
          <w:color w:val="000000" w:themeColor="text1"/>
          <w:sz w:val="24"/>
          <w:szCs w:val="24"/>
        </w:rPr>
      </w:pPr>
      <w:r w:rsidRPr="00C02669">
        <w:rPr>
          <w:rFonts w:ascii="Tw Cen MT" w:hAnsi="Tw Cen MT" w:cs="Arial"/>
          <w:b w:val="0"/>
          <w:bCs w:val="0"/>
          <w:noProof/>
          <w:color w:val="000000" w:themeColor="text1"/>
          <w:sz w:val="24"/>
          <w:szCs w:val="24"/>
        </w:rPr>
        <w:drawing>
          <wp:anchor distT="0" distB="0" distL="114300" distR="114300" simplePos="0" relativeHeight="251683840" behindDoc="0" locked="0" layoutInCell="1" allowOverlap="1">
            <wp:simplePos x="0" y="0"/>
            <wp:positionH relativeFrom="column">
              <wp:posOffset>4910455</wp:posOffset>
            </wp:positionH>
            <wp:positionV relativeFrom="paragraph">
              <wp:posOffset>483870</wp:posOffset>
            </wp:positionV>
            <wp:extent cx="1478280" cy="1145540"/>
            <wp:effectExtent l="19050" t="0" r="7620" b="0"/>
            <wp:wrapThrough wrapText="bothSides">
              <wp:wrapPolygon edited="0">
                <wp:start x="-278" y="0"/>
                <wp:lineTo x="-278" y="21193"/>
                <wp:lineTo x="21711" y="21193"/>
                <wp:lineTo x="21711" y="0"/>
                <wp:lineTo x="-278" y="0"/>
              </wp:wrapPolygon>
            </wp:wrapThrough>
            <wp:docPr id="90" name="Picture 90" descr="Java convert hours into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Java convert hours into seconds"/>
                    <pic:cNvPicPr>
                      <a:picLocks noChangeAspect="1" noChangeArrowheads="1"/>
                    </pic:cNvPicPr>
                  </pic:nvPicPr>
                  <pic:blipFill>
                    <a:blip r:embed="rId143" cstate="print"/>
                    <a:srcRect/>
                    <a:stretch>
                      <a:fillRect/>
                    </a:stretch>
                  </pic:blipFill>
                  <pic:spPr bwMode="auto">
                    <a:xfrm>
                      <a:off x="0" y="0"/>
                      <a:ext cx="1478280" cy="1145540"/>
                    </a:xfrm>
                    <a:prstGeom prst="rect">
                      <a:avLst/>
                    </a:prstGeom>
                    <a:noFill/>
                    <a:ln w="9525">
                      <a:noFill/>
                      <a:miter lim="800000"/>
                      <a:headEnd/>
                      <a:tailEnd/>
                    </a:ln>
                  </pic:spPr>
                </pic:pic>
              </a:graphicData>
            </a:graphic>
          </wp:anchor>
        </w:drawing>
      </w:r>
      <w:r w:rsidRPr="00C02669">
        <w:rPr>
          <w:rFonts w:ascii="Tw Cen MT" w:hAnsi="Tw Cen MT" w:cs="Arial"/>
          <w:b w:val="0"/>
          <w:bCs w:val="0"/>
          <w:color w:val="000000" w:themeColor="text1"/>
          <w:sz w:val="24"/>
          <w:szCs w:val="24"/>
        </w:rPr>
        <w:t>Java to convert Hours into Seconds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Converting hours to seconds is quite simple. All we require is an input denoting the hours.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We are well aware that, one minute is 60 seconds and one hour is 60 minutes which will make, one hour to 3600 seconds (60*60). This same logic is used to convert hours to seconds.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For this, we need to read our input hours at runtime. This can be done by using Scanner class which is well known for reading any primitive </w:t>
      </w:r>
      <w:proofErr w:type="spellStart"/>
      <w:r w:rsidRPr="00C02669">
        <w:rPr>
          <w:rFonts w:ascii="Tw Cen MT" w:hAnsi="Tw Cen MT" w:cs="Arial"/>
          <w:color w:val="000000" w:themeColor="text1"/>
        </w:rPr>
        <w:t>datatype</w:t>
      </w:r>
      <w:proofErr w:type="spellEnd"/>
      <w:r w:rsidRPr="00C02669">
        <w:rPr>
          <w:rFonts w:ascii="Tw Cen MT" w:hAnsi="Tw Cen MT" w:cs="Arial"/>
          <w:color w:val="000000" w:themeColor="text1"/>
        </w:rPr>
        <w:t xml:space="preserve"> at runtime from the console screen.</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So, we’ll first create an object of this Scanner class and then invoke the </w:t>
      </w:r>
      <w:r w:rsidRPr="00C02669">
        <w:rPr>
          <w:rFonts w:ascii="Tw Cen MT" w:hAnsi="Tw Cen MT" w:cs="Arial"/>
          <w:color w:val="000000" w:themeColor="text1"/>
        </w:rPr>
        <w:lastRenderedPageBreak/>
        <w:t xml:space="preserve">required method to read our input. Since our input is hours, which is generally an integer only, we will be making use of the </w:t>
      </w:r>
      <w:proofErr w:type="spellStart"/>
      <w:proofErr w:type="gramStart"/>
      <w:r w:rsidRPr="00C02669">
        <w:rPr>
          <w:rFonts w:ascii="Tw Cen MT" w:hAnsi="Tw Cen MT" w:cs="Arial"/>
          <w:color w:val="000000" w:themeColor="text1"/>
        </w:rPr>
        <w:t>nextInt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method of the class by writing the following statements:</w:t>
      </w:r>
    </w:p>
    <w:tbl>
      <w:tblPr>
        <w:tblW w:w="0" w:type="auto"/>
        <w:tblCellSpacing w:w="15" w:type="dxa"/>
        <w:tblCellMar>
          <w:top w:w="15" w:type="dxa"/>
          <w:left w:w="15" w:type="dxa"/>
          <w:bottom w:w="15" w:type="dxa"/>
          <w:right w:w="15" w:type="dxa"/>
        </w:tblCellMar>
        <w:tblLook w:val="04A0"/>
      </w:tblPr>
      <w:tblGrid>
        <w:gridCol w:w="208"/>
        <w:gridCol w:w="5507"/>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2"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Scanner </w:t>
            </w:r>
            <w:r w:rsidRPr="00C02669">
              <w:rPr>
                <w:rStyle w:val="crayon-v"/>
                <w:rFonts w:ascii="Tw Cen MT" w:hAnsi="Tw Cen MT" w:cs="Arial"/>
                <w:color w:val="000000" w:themeColor="text1"/>
                <w:sz w:val="24"/>
                <w:szCs w:val="24"/>
                <w:bdr w:val="none" w:sz="0" w:space="0" w:color="auto" w:frame="1"/>
              </w:rPr>
              <w:t>sc</w:t>
            </w:r>
            <w:r w:rsidRPr="00C02669">
              <w:rPr>
                <w:rStyle w:val="crayon-o"/>
                <w:rFonts w:ascii="Tw Cen MT" w:hAnsi="Tw Cen MT" w:cs="Arial"/>
                <w:color w:val="000000" w:themeColor="text1"/>
                <w:sz w:val="24"/>
                <w:szCs w:val="24"/>
                <w:bdr w:val="none" w:sz="0" w:space="0" w:color="auto" w:frame="1"/>
              </w:rPr>
              <w:t>=</w:t>
            </w:r>
            <w:r w:rsidRPr="00C02669">
              <w:rPr>
                <w:rStyle w:val="crayon-r"/>
                <w:rFonts w:ascii="Tw Cen MT" w:hAnsi="Tw Cen MT" w:cs="Arial"/>
                <w:color w:val="000000" w:themeColor="text1"/>
                <w:sz w:val="24"/>
                <w:szCs w:val="24"/>
                <w:bdr w:val="none" w:sz="0" w:space="0" w:color="auto" w:frame="1"/>
              </w:rPr>
              <w:t>new</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Scanner</w:t>
            </w:r>
            <w:r w:rsidRPr="00C02669">
              <w:rPr>
                <w:rStyle w:val="crayon-sy"/>
                <w:rFonts w:ascii="Tw Cen MT" w:hAnsi="Tw Cen MT" w:cs="Arial"/>
                <w:color w:val="000000" w:themeColor="text1"/>
                <w:sz w:val="24"/>
                <w:szCs w:val="24"/>
                <w:bdr w:val="none" w:sz="0" w:space="0" w:color="auto" w:frame="1"/>
              </w:rPr>
              <w:t>(</w:t>
            </w:r>
            <w:proofErr w:type="spellStart"/>
            <w:r w:rsidRPr="00C02669">
              <w:rPr>
                <w:rStyle w:val="crayon-v"/>
                <w:rFonts w:ascii="Tw Cen MT" w:hAnsi="Tw Cen MT" w:cs="Arial"/>
                <w:color w:val="000000" w:themeColor="text1"/>
                <w:sz w:val="24"/>
                <w:szCs w:val="24"/>
                <w:bdr w:val="none" w:sz="0" w:space="0" w:color="auto" w:frame="1"/>
              </w:rPr>
              <w:t>System</w:t>
            </w:r>
            <w:r w:rsidRPr="00C02669">
              <w:rPr>
                <w:rStyle w:val="crayon-sy"/>
                <w:rFonts w:ascii="Tw Cen MT" w:hAnsi="Tw Cen MT" w:cs="Arial"/>
                <w:color w:val="000000" w:themeColor="text1"/>
                <w:sz w:val="24"/>
                <w:szCs w:val="24"/>
                <w:bdr w:val="none" w:sz="0" w:space="0" w:color="auto" w:frame="1"/>
              </w:rPr>
              <w:t>.</w:t>
            </w:r>
            <w:r w:rsidRPr="00C02669">
              <w:rPr>
                <w:rStyle w:val="crayon-st"/>
                <w:rFonts w:ascii="Tw Cen MT" w:hAnsi="Tw Cen MT" w:cs="Arial"/>
                <w:color w:val="000000" w:themeColor="text1"/>
                <w:sz w:val="24"/>
                <w:szCs w:val="24"/>
                <w:bdr w:val="none" w:sz="0" w:space="0" w:color="auto" w:frame="1"/>
              </w:rPr>
              <w:t>in</w:t>
            </w:r>
            <w:proofErr w:type="spellEnd"/>
            <w:r w:rsidRPr="00C02669">
              <w:rPr>
                <w:rStyle w:val="crayon-sy"/>
                <w:rFonts w:ascii="Tw Cen MT" w:hAnsi="Tw Cen MT" w:cs="Arial"/>
                <w:color w:val="000000" w:themeColor="text1"/>
                <w:sz w:val="24"/>
                <w:szCs w:val="24"/>
                <w:bdr w:val="none" w:sz="0" w:space="0" w:color="auto" w:frame="1"/>
              </w:rPr>
              <w:t>);</w:t>
            </w:r>
            <w:r w:rsidRPr="00C02669">
              <w:rPr>
                <w:rFonts w:ascii="Tw Cen MT" w:hAnsi="Tw Cen MT" w:cs="Arial"/>
                <w:color w:val="000000" w:themeColor="text1"/>
                <w:sz w:val="24"/>
                <w:szCs w:val="24"/>
              </w:rPr>
              <w:t> </w:t>
            </w:r>
            <w:r w:rsidRPr="00C02669">
              <w:rPr>
                <w:rStyle w:val="crayon-h"/>
                <w:rFonts w:ascii="Tw Cen MT" w:hAnsi="Tw Cen MT" w:cs="Arial"/>
                <w:color w:val="000000" w:themeColor="text1"/>
                <w:sz w:val="24"/>
                <w:szCs w:val="24"/>
                <w:bdr w:val="none" w:sz="0" w:space="0" w:color="auto" w:frame="1"/>
              </w:rPr>
              <w:t xml:space="preserve"> </w:t>
            </w:r>
            <w:r w:rsidRPr="00C02669">
              <w:rPr>
                <w:rFonts w:ascii="Tw Cen MT" w:hAnsi="Tw Cen MT" w:cs="Arial"/>
                <w:color w:val="000000" w:themeColor="text1"/>
                <w:sz w:val="24"/>
                <w:szCs w:val="24"/>
              </w:rPr>
              <w:t> </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
                <w:rFonts w:ascii="Tw Cen MT" w:hAnsi="Tw Cen MT" w:cs="Arial"/>
                <w:color w:val="000000" w:themeColor="text1"/>
                <w:sz w:val="24"/>
                <w:szCs w:val="24"/>
                <w:bdr w:val="none" w:sz="0" w:space="0" w:color="auto" w:frame="1"/>
              </w:rPr>
              <w:t>//object of Scanner class created</w:t>
            </w:r>
          </w:p>
          <w:p w:rsidR="00DE70CA" w:rsidRPr="00C02669" w:rsidRDefault="00DE70CA"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System</w:t>
            </w:r>
            <w:r w:rsidRPr="00C02669">
              <w:rPr>
                <w:rStyle w:val="crayon-sy"/>
                <w:rFonts w:ascii="Tw Cen MT" w:hAnsi="Tw Cen MT" w:cs="Arial"/>
                <w:color w:val="000000" w:themeColor="text1"/>
                <w:sz w:val="24"/>
                <w:szCs w:val="24"/>
                <w:bdr w:val="none" w:sz="0" w:space="0" w:color="auto" w:frame="1"/>
              </w:rPr>
              <w:t>.</w:t>
            </w:r>
            <w:r w:rsidRPr="00C02669">
              <w:rPr>
                <w:rStyle w:val="crayon-v"/>
                <w:rFonts w:ascii="Tw Cen MT" w:hAnsi="Tw Cen MT" w:cs="Arial"/>
                <w:color w:val="000000" w:themeColor="text1"/>
                <w:sz w:val="24"/>
                <w:szCs w:val="24"/>
                <w:bdr w:val="none" w:sz="0" w:space="0" w:color="auto" w:frame="1"/>
              </w:rPr>
              <w:t>out</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println</w:t>
            </w:r>
            <w:proofErr w:type="spellEnd"/>
            <w:r w:rsidRPr="00C02669">
              <w:rPr>
                <w:rStyle w:val="crayon-sy"/>
                <w:rFonts w:ascii="Tw Cen MT" w:hAnsi="Tw Cen MT" w:cs="Arial"/>
                <w:color w:val="000000" w:themeColor="text1"/>
                <w:sz w:val="24"/>
                <w:szCs w:val="24"/>
                <w:bdr w:val="none" w:sz="0" w:space="0" w:color="auto" w:frame="1"/>
              </w:rPr>
              <w:t>(</w:t>
            </w:r>
            <w:r w:rsidRPr="00C02669">
              <w:rPr>
                <w:rStyle w:val="crayon-s"/>
                <w:rFonts w:ascii="Tw Cen MT" w:hAnsi="Tw Cen MT" w:cs="Arial"/>
                <w:color w:val="000000" w:themeColor="text1"/>
                <w:sz w:val="24"/>
                <w:szCs w:val="24"/>
                <w:bdr w:val="none" w:sz="0" w:space="0" w:color="auto" w:frame="1"/>
              </w:rPr>
              <w:t>"Enter hours"</w:t>
            </w:r>
            <w:r w:rsidRPr="00C02669">
              <w:rPr>
                <w:rStyle w:val="crayon-sy"/>
                <w:rFonts w:ascii="Tw Cen MT" w:hAnsi="Tw Cen MT" w:cs="Arial"/>
                <w:color w:val="000000" w:themeColor="text1"/>
                <w:sz w:val="24"/>
                <w:szCs w:val="24"/>
                <w:bdr w:val="none" w:sz="0" w:space="0" w:color="auto" w:frame="1"/>
              </w:rPr>
              <w:t>);</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hrs</w:t>
            </w:r>
            <w:r w:rsidRPr="00C02669">
              <w:rPr>
                <w:rStyle w:val="crayon-o"/>
                <w:rFonts w:ascii="Tw Cen MT" w:hAnsi="Tw Cen MT" w:cs="Arial"/>
                <w:color w:val="000000" w:themeColor="text1"/>
                <w:sz w:val="24"/>
                <w:szCs w:val="24"/>
                <w:bdr w:val="none" w:sz="0" w:space="0" w:color="auto" w:frame="1"/>
              </w:rPr>
              <w:t>=</w:t>
            </w:r>
            <w:proofErr w:type="spellStart"/>
            <w:r w:rsidRPr="00C02669">
              <w:rPr>
                <w:rStyle w:val="crayon-v"/>
                <w:rFonts w:ascii="Tw Cen MT" w:hAnsi="Tw Cen MT" w:cs="Arial"/>
                <w:color w:val="000000" w:themeColor="text1"/>
                <w:sz w:val="24"/>
                <w:szCs w:val="24"/>
                <w:bdr w:val="none" w:sz="0" w:space="0" w:color="auto" w:frame="1"/>
              </w:rPr>
              <w:t>sc</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nextInt</w:t>
            </w:r>
            <w:proofErr w:type="spellEnd"/>
            <w:r w:rsidRPr="00C02669">
              <w:rPr>
                <w:rStyle w:val="crayon-sy"/>
                <w:rFonts w:ascii="Tw Cen MT" w:hAnsi="Tw Cen MT" w:cs="Arial"/>
                <w:color w:val="000000" w:themeColor="text1"/>
                <w:sz w:val="24"/>
                <w:szCs w:val="24"/>
                <w:bdr w:val="none" w:sz="0" w:space="0" w:color="auto" w:frame="1"/>
              </w:rPr>
              <w:t>();</w:t>
            </w:r>
            <w:r w:rsidRPr="00C02669">
              <w:rPr>
                <w:rFonts w:ascii="Tw Cen MT" w:hAnsi="Tw Cen MT" w:cs="Arial"/>
                <w:color w:val="000000" w:themeColor="text1"/>
                <w:sz w:val="24"/>
                <w:szCs w:val="24"/>
              </w:rPr>
              <w:t> </w:t>
            </w:r>
            <w:r w:rsidRPr="00C02669">
              <w:rPr>
                <w:rStyle w:val="crayon-h"/>
                <w:rFonts w:ascii="Tw Cen MT" w:hAnsi="Tw Cen MT" w:cs="Arial"/>
                <w:color w:val="000000" w:themeColor="text1"/>
                <w:sz w:val="24"/>
                <w:szCs w:val="24"/>
                <w:bdr w:val="none" w:sz="0" w:space="0" w:color="auto" w:frame="1"/>
              </w:rPr>
              <w:t xml:space="preserve"> </w:t>
            </w:r>
            <w:r w:rsidRPr="00C02669">
              <w:rPr>
                <w:rFonts w:ascii="Tw Cen MT" w:hAnsi="Tw Cen MT" w:cs="Arial"/>
                <w:color w:val="000000" w:themeColor="text1"/>
                <w:sz w:val="24"/>
                <w:szCs w:val="24"/>
              </w:rPr>
              <w:t> </w:t>
            </w:r>
            <w:r w:rsidRPr="00C02669">
              <w:rPr>
                <w:rStyle w:val="crayon-h"/>
                <w:rFonts w:ascii="Tw Cen MT" w:hAnsi="Tw Cen MT" w:cs="Arial"/>
                <w:color w:val="000000" w:themeColor="text1"/>
                <w:sz w:val="24"/>
                <w:szCs w:val="24"/>
                <w:bdr w:val="none" w:sz="0" w:space="0" w:color="auto" w:frame="1"/>
              </w:rPr>
              <w:t xml:space="preserve"> </w:t>
            </w:r>
            <w:r w:rsidRPr="00C02669">
              <w:rPr>
                <w:rFonts w:ascii="Tw Cen MT" w:hAnsi="Tw Cen MT" w:cs="Arial"/>
                <w:color w:val="000000" w:themeColor="text1"/>
                <w:sz w:val="24"/>
                <w:szCs w:val="24"/>
              </w:rPr>
              <w:t> </w:t>
            </w:r>
            <w:r w:rsidRPr="00C02669">
              <w:rPr>
                <w:rStyle w:val="crayon-h"/>
                <w:rFonts w:ascii="Tw Cen MT" w:hAnsi="Tw Cen MT" w:cs="Arial"/>
                <w:color w:val="000000" w:themeColor="text1"/>
                <w:sz w:val="24"/>
                <w:szCs w:val="24"/>
                <w:bdr w:val="none" w:sz="0" w:space="0" w:color="auto" w:frame="1"/>
              </w:rPr>
              <w:t xml:space="preserve"> </w:t>
            </w:r>
            <w:r w:rsidRPr="00C02669">
              <w:rPr>
                <w:rFonts w:ascii="Tw Cen MT" w:hAnsi="Tw Cen MT" w:cs="Arial"/>
                <w:color w:val="000000" w:themeColor="text1"/>
                <w:sz w:val="24"/>
                <w:szCs w:val="24"/>
              </w:rPr>
              <w:t> </w:t>
            </w:r>
            <w:r w:rsidRPr="00C02669">
              <w:rPr>
                <w:rStyle w:val="crayon-h"/>
                <w:rFonts w:ascii="Tw Cen MT" w:hAnsi="Tw Cen MT" w:cs="Arial"/>
                <w:color w:val="000000" w:themeColor="text1"/>
                <w:sz w:val="24"/>
                <w:szCs w:val="24"/>
                <w:bdr w:val="none" w:sz="0" w:space="0" w:color="auto" w:frame="1"/>
              </w:rPr>
              <w:t xml:space="preserve"> </w:t>
            </w:r>
            <w:r w:rsidRPr="00C02669">
              <w:rPr>
                <w:rFonts w:ascii="Tw Cen MT" w:hAnsi="Tw Cen MT" w:cs="Arial"/>
                <w:color w:val="000000" w:themeColor="text1"/>
                <w:sz w:val="24"/>
                <w:szCs w:val="24"/>
              </w:rPr>
              <w:t> </w:t>
            </w:r>
            <w:r w:rsidRPr="00C02669">
              <w:rPr>
                <w:rStyle w:val="crayon-c"/>
                <w:rFonts w:ascii="Tw Cen MT" w:hAnsi="Tw Cen MT" w:cs="Arial"/>
                <w:color w:val="000000" w:themeColor="text1"/>
                <w:sz w:val="24"/>
                <w:szCs w:val="24"/>
                <w:bdr w:val="none" w:sz="0" w:space="0" w:color="auto" w:frame="1"/>
              </w:rPr>
              <w:t>//invoking method using the created object</w:t>
            </w:r>
          </w:p>
        </w:tc>
      </w:tr>
    </w:tbl>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Now that we have our input in hand, since 1 hour == 60*60 seconds or 3600 seconds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x</w:t>
      </w:r>
      <w:proofErr w:type="gramEnd"/>
      <w:r w:rsidRPr="00C02669">
        <w:rPr>
          <w:rFonts w:ascii="Tw Cen MT" w:hAnsi="Tw Cen MT" w:cs="Arial"/>
          <w:color w:val="000000" w:themeColor="text1"/>
        </w:rPr>
        <w:t xml:space="preserve"> hours == x*60*60 seconds by cross multiplication.</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Therefore our output seconds will be calculated as: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sec=</w:t>
      </w:r>
      <w:proofErr w:type="gramEnd"/>
      <w:r w:rsidRPr="00C02669">
        <w:rPr>
          <w:rFonts w:ascii="Tw Cen MT" w:hAnsi="Tw Cen MT" w:cs="Arial"/>
          <w:color w:val="000000" w:themeColor="text1"/>
        </w:rPr>
        <w:t>hrs*60*60;</w:t>
      </w:r>
    </w:p>
    <w:p w:rsidR="00DE70CA" w:rsidRDefault="00DE70CA" w:rsidP="00DE70CA">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2959966" cy="1944806"/>
            <wp:effectExtent l="19050" t="0" r="0" b="0"/>
            <wp:docPr id="24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cstate="print"/>
                    <a:srcRect/>
                    <a:stretch>
                      <a:fillRect/>
                    </a:stretch>
                  </pic:blipFill>
                  <pic:spPr bwMode="auto">
                    <a:xfrm>
                      <a:off x="0" y="0"/>
                      <a:ext cx="2959596" cy="1944563"/>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&gt;</w:t>
            </w:r>
            <w:r w:rsidRPr="00C02669">
              <w:rPr>
                <w:rStyle w:val="crayon-e"/>
                <w:rFonts w:ascii="Tw Cen MT" w:hAnsi="Tw Cen MT" w:cs="Arial"/>
                <w:color w:val="000000" w:themeColor="text1"/>
                <w:sz w:val="24"/>
                <w:szCs w:val="24"/>
                <w:bdr w:val="none" w:sz="0" w:space="0" w:color="auto" w:frame="1"/>
              </w:rPr>
              <w:t xml:space="preserve">java </w:t>
            </w:r>
            <w:proofErr w:type="spellStart"/>
            <w:r w:rsidRPr="00C02669">
              <w:rPr>
                <w:rStyle w:val="crayon-e"/>
                <w:rFonts w:ascii="Tw Cen MT" w:hAnsi="Tw Cen MT" w:cs="Arial"/>
                <w:color w:val="000000" w:themeColor="text1"/>
                <w:sz w:val="24"/>
                <w:szCs w:val="24"/>
                <w:bdr w:val="none" w:sz="0" w:space="0" w:color="auto" w:frame="1"/>
              </w:rPr>
              <w:t>hoursToSeconds</w:t>
            </w:r>
            <w:proofErr w:type="spellEnd"/>
          </w:p>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hours</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Seconds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3600</w:t>
            </w:r>
          </w:p>
        </w:tc>
      </w:tr>
    </w:tbl>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Using Method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In this method, we’ll be making use of another method which will consist of the main logic for converting hours to seconds i.e</w:t>
      </w:r>
      <w:proofErr w:type="gramStart"/>
      <w:r w:rsidRPr="00C02669">
        <w:rPr>
          <w:rFonts w:ascii="Tw Cen MT" w:hAnsi="Tw Cen MT" w:cs="Arial"/>
          <w:color w:val="000000" w:themeColor="text1"/>
        </w:rPr>
        <w:t>.,</w:t>
      </w:r>
      <w:proofErr w:type="gramEnd"/>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sec=</w:t>
      </w:r>
      <w:proofErr w:type="gramEnd"/>
      <w:r w:rsidRPr="00C02669">
        <w:rPr>
          <w:rFonts w:ascii="Tw Cen MT" w:hAnsi="Tw Cen MT" w:cs="Arial"/>
          <w:color w:val="000000" w:themeColor="text1"/>
        </w:rPr>
        <w:t>h*60*60;</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We are making use of another separate method so </w:t>
      </w:r>
      <w:proofErr w:type="gramStart"/>
      <w:r w:rsidRPr="00C02669">
        <w:rPr>
          <w:rFonts w:ascii="Tw Cen MT" w:hAnsi="Tw Cen MT" w:cs="Arial"/>
          <w:color w:val="000000" w:themeColor="text1"/>
        </w:rPr>
        <w:t>that,</w:t>
      </w:r>
      <w:proofErr w:type="gramEnd"/>
      <w:r w:rsidRPr="00C02669">
        <w:rPr>
          <w:rFonts w:ascii="Tw Cen MT" w:hAnsi="Tw Cen MT" w:cs="Arial"/>
          <w:color w:val="000000" w:themeColor="text1"/>
        </w:rPr>
        <w:t xml:space="preserve"> we can make the main logic of the code reusable.</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So, we first read the input hours using Scanner class and then create an object (sc) of this method.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Since it is not within main method, object is required to invoke it.</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Then with this created object (res) of the class (</w:t>
      </w:r>
      <w:proofErr w:type="spellStart"/>
      <w:r w:rsidRPr="00C02669">
        <w:rPr>
          <w:rFonts w:ascii="Tw Cen MT" w:hAnsi="Tw Cen MT" w:cs="Arial"/>
          <w:color w:val="000000" w:themeColor="text1"/>
        </w:rPr>
        <w:t>hoursToSceonds</w:t>
      </w:r>
      <w:proofErr w:type="spellEnd"/>
      <w:r w:rsidRPr="00C02669">
        <w:rPr>
          <w:rFonts w:ascii="Tw Cen MT" w:hAnsi="Tw Cen MT" w:cs="Arial"/>
          <w:color w:val="000000" w:themeColor="text1"/>
        </w:rPr>
        <w:t xml:space="preserve">) we invoke the </w:t>
      </w:r>
      <w:proofErr w:type="gramStart"/>
      <w:r w:rsidRPr="00C02669">
        <w:rPr>
          <w:rFonts w:ascii="Tw Cen MT" w:hAnsi="Tw Cen MT" w:cs="Arial"/>
          <w:color w:val="000000" w:themeColor="text1"/>
        </w:rPr>
        <w:t>seconds(</w:t>
      </w:r>
      <w:proofErr w:type="gramEnd"/>
      <w:r w:rsidRPr="00C02669">
        <w:rPr>
          <w:rFonts w:ascii="Tw Cen MT" w:hAnsi="Tw Cen MT" w:cs="Arial"/>
          <w:color w:val="000000" w:themeColor="text1"/>
        </w:rPr>
        <w:t>) method by passing hours as parameter which performs calculation and stores resultant is a variable (sec).</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This variable (sec) is then called in the main method using the same object to be printed on console screen using </w:t>
      </w:r>
      <w:proofErr w:type="gramStart"/>
      <w:r w:rsidRPr="00C02669">
        <w:rPr>
          <w:rFonts w:ascii="Tw Cen MT" w:hAnsi="Tw Cen MT" w:cs="Arial"/>
          <w:color w:val="000000" w:themeColor="text1"/>
        </w:rPr>
        <w:t>println(</w:t>
      </w:r>
      <w:proofErr w:type="gramEnd"/>
      <w:r w:rsidRPr="00C02669">
        <w:rPr>
          <w:rFonts w:ascii="Tw Cen MT" w:hAnsi="Tw Cen MT" w:cs="Arial"/>
          <w:color w:val="000000" w:themeColor="text1"/>
        </w:rPr>
        <w:t>) method.</w:t>
      </w:r>
    </w:p>
    <w:p w:rsidR="00DE70CA" w:rsidRDefault="00DE70CA" w:rsidP="00DE70CA">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lastRenderedPageBreak/>
        <w:drawing>
          <wp:inline distT="0" distB="0" distL="0" distR="0">
            <wp:extent cx="3071291" cy="2750024"/>
            <wp:effectExtent l="19050" t="0" r="0" b="0"/>
            <wp:docPr id="2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5" cstate="print"/>
                    <a:srcRect/>
                    <a:stretch>
                      <a:fillRect/>
                    </a:stretch>
                  </pic:blipFill>
                  <pic:spPr bwMode="auto">
                    <a:xfrm>
                      <a:off x="0" y="0"/>
                      <a:ext cx="3071367" cy="2750092"/>
                    </a:xfrm>
                    <a:prstGeom prst="rect">
                      <a:avLst/>
                    </a:prstGeom>
                    <a:noFill/>
                    <a:ln w="9525">
                      <a:noFill/>
                      <a:miter lim="800000"/>
                      <a:headEnd/>
                      <a:tailEnd/>
                    </a:ln>
                  </pic:spPr>
                </pic:pic>
              </a:graphicData>
            </a:graphic>
          </wp:inline>
        </w:drawing>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hours</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DE70CA" w:rsidRPr="00C02669" w:rsidRDefault="00DE70CA"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Seconds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10800</w:t>
            </w:r>
          </w:p>
        </w:tc>
      </w:tr>
    </w:tbl>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Using Static Method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Similar to the above method, even here we write the code is a separate method. The only difference is that, we make use of static method here instead.</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advantage of static method is that, we do not have the need to create an object for static method even though,</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              </w:t>
      </w:r>
      <w:proofErr w:type="gramStart"/>
      <w:r w:rsidRPr="00C02669">
        <w:rPr>
          <w:rFonts w:ascii="Tw Cen MT" w:hAnsi="Tw Cen MT" w:cs="Arial"/>
          <w:color w:val="000000" w:themeColor="text1"/>
        </w:rPr>
        <w:t>the</w:t>
      </w:r>
      <w:proofErr w:type="gramEnd"/>
      <w:r w:rsidRPr="00C02669">
        <w:rPr>
          <w:rFonts w:ascii="Tw Cen MT" w:hAnsi="Tw Cen MT" w:cs="Arial"/>
          <w:color w:val="000000" w:themeColor="text1"/>
        </w:rPr>
        <w:t xml:space="preserve"> static method is outside main method because, it belongs to the class instead of the instance of the class.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So now, the static method (</w:t>
      </w:r>
      <w:proofErr w:type="spellStart"/>
      <w:r w:rsidRPr="00C02669">
        <w:rPr>
          <w:rFonts w:ascii="Tw Cen MT" w:hAnsi="Tw Cen MT" w:cs="Arial"/>
          <w:color w:val="000000" w:themeColor="text1"/>
        </w:rPr>
        <w:t>hrsToSec</w:t>
      </w:r>
      <w:proofErr w:type="spellEnd"/>
      <w:r w:rsidRPr="00C02669">
        <w:rPr>
          <w:rFonts w:ascii="Tw Cen MT" w:hAnsi="Tw Cen MT" w:cs="Arial"/>
          <w:color w:val="000000" w:themeColor="text1"/>
        </w:rPr>
        <w:t>) contains the logic while the main method takes care of input output operations and call this static method (</w:t>
      </w:r>
      <w:proofErr w:type="spellStart"/>
      <w:r w:rsidRPr="00C02669">
        <w:rPr>
          <w:rFonts w:ascii="Tw Cen MT" w:hAnsi="Tw Cen MT" w:cs="Arial"/>
          <w:color w:val="000000" w:themeColor="text1"/>
        </w:rPr>
        <w:t>hrsToSec</w:t>
      </w:r>
      <w:proofErr w:type="spellEnd"/>
      <w:r w:rsidRPr="00C02669">
        <w:rPr>
          <w:rFonts w:ascii="Tw Cen MT" w:hAnsi="Tw Cen MT" w:cs="Arial"/>
          <w:color w:val="000000" w:themeColor="text1"/>
        </w:rPr>
        <w:t>) by passing input hours as argument.</w:t>
      </w:r>
    </w:p>
    <w:p w:rsidR="00DE70CA" w:rsidRDefault="00DE70CA" w:rsidP="00DE70CA">
      <w:pPr>
        <w:pStyle w:val="Heading3"/>
        <w:spacing w:before="0" w:line="240" w:lineRule="atLeast"/>
        <w:jc w:val="both"/>
        <w:rPr>
          <w:rStyle w:val="Strong"/>
          <w:rFonts w:ascii="Tw Cen MT" w:hAnsi="Tw Cen MT" w:cs="Arial"/>
          <w:b/>
          <w:bCs/>
          <w:color w:val="000000" w:themeColor="text1"/>
          <w:sz w:val="24"/>
          <w:szCs w:val="24"/>
          <w:bdr w:val="none" w:sz="0" w:space="0" w:color="auto" w:frame="1"/>
        </w:rPr>
      </w:pPr>
      <w:r>
        <w:rPr>
          <w:rFonts w:ascii="Tw Cen MT" w:hAnsi="Tw Cen MT" w:cs="Arial"/>
          <w:noProof/>
          <w:color w:val="000000" w:themeColor="text1"/>
          <w:sz w:val="24"/>
          <w:szCs w:val="24"/>
          <w:bdr w:val="none" w:sz="0" w:space="0" w:color="auto" w:frame="1"/>
        </w:rPr>
        <w:drawing>
          <wp:inline distT="0" distB="0" distL="0" distR="0">
            <wp:extent cx="2895966" cy="2511188"/>
            <wp:effectExtent l="19050" t="0" r="0" b="0"/>
            <wp:docPr id="2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6" cstate="print"/>
                    <a:srcRect/>
                    <a:stretch>
                      <a:fillRect/>
                    </a:stretch>
                  </pic:blipFill>
                  <pic:spPr bwMode="auto">
                    <a:xfrm>
                      <a:off x="0" y="0"/>
                      <a:ext cx="2896199" cy="2511390"/>
                    </a:xfrm>
                    <a:prstGeom prst="rect">
                      <a:avLst/>
                    </a:prstGeom>
                    <a:noFill/>
                    <a:ln w="9525">
                      <a:noFill/>
                      <a:miter lim="800000"/>
                      <a:headEnd/>
                      <a:tailEnd/>
                    </a:ln>
                  </pic:spPr>
                </pic:pic>
              </a:graphicData>
            </a:graphic>
          </wp:inline>
        </w:drawing>
      </w:r>
    </w:p>
    <w:p w:rsidR="00DE70CA" w:rsidRDefault="00DE70CA" w:rsidP="00DE70CA">
      <w:pPr>
        <w:pStyle w:val="Heading3"/>
        <w:spacing w:before="0" w:line="240" w:lineRule="atLeast"/>
        <w:jc w:val="both"/>
        <w:rPr>
          <w:rStyle w:val="Strong"/>
          <w:rFonts w:ascii="Tw Cen MT" w:hAnsi="Tw Cen MT" w:cs="Arial"/>
          <w:b/>
          <w:bCs/>
          <w:color w:val="000000" w:themeColor="text1"/>
          <w:sz w:val="24"/>
          <w:szCs w:val="24"/>
          <w:bdr w:val="none" w:sz="0" w:space="0" w:color="auto" w:frame="1"/>
        </w:rPr>
      </w:pPr>
    </w:p>
    <w:p w:rsidR="00DE70CA" w:rsidRPr="00C02669" w:rsidRDefault="00DE70CA" w:rsidP="00DE70CA">
      <w:pPr>
        <w:pStyle w:val="Heading3"/>
        <w:spacing w:before="0" w:line="240" w:lineRule="atLeast"/>
        <w:jc w:val="both"/>
        <w:rPr>
          <w:rFonts w:ascii="Tw Cen MT" w:hAnsi="Tw Cen MT" w:cs="Arial"/>
          <w:b w:val="0"/>
          <w:bCs w:val="0"/>
          <w:color w:val="000000" w:themeColor="text1"/>
          <w:sz w:val="24"/>
          <w:szCs w:val="24"/>
        </w:rPr>
      </w:pPr>
      <w:r>
        <w:rPr>
          <w:rStyle w:val="Strong"/>
          <w:rFonts w:ascii="Tw Cen MT" w:hAnsi="Tw Cen MT" w:cs="Arial"/>
          <w:b/>
          <w:bCs/>
          <w:color w:val="000000" w:themeColor="text1"/>
          <w:sz w:val="24"/>
          <w:szCs w:val="24"/>
          <w:bdr w:val="none" w:sz="0" w:space="0" w:color="auto" w:frame="1"/>
        </w:rPr>
        <w:t>Java c</w:t>
      </w:r>
      <w:r w:rsidRPr="00C02669">
        <w:rPr>
          <w:rStyle w:val="Strong"/>
          <w:rFonts w:ascii="Tw Cen MT" w:hAnsi="Tw Cen MT" w:cs="Arial"/>
          <w:b/>
          <w:bCs/>
          <w:color w:val="000000" w:themeColor="text1"/>
          <w:sz w:val="24"/>
          <w:szCs w:val="24"/>
          <w:bdr w:val="none" w:sz="0" w:space="0" w:color="auto" w:frame="1"/>
        </w:rPr>
        <w:t xml:space="preserve">ode </w:t>
      </w:r>
      <w:r>
        <w:rPr>
          <w:rStyle w:val="Strong"/>
          <w:rFonts w:ascii="Tw Cen MT" w:hAnsi="Tw Cen MT" w:cs="Arial"/>
          <w:b/>
          <w:bCs/>
          <w:color w:val="000000" w:themeColor="text1"/>
          <w:sz w:val="24"/>
          <w:szCs w:val="24"/>
          <w:bdr w:val="none" w:sz="0" w:space="0" w:color="auto" w:frame="1"/>
        </w:rPr>
        <w:t xml:space="preserve">to convert </w:t>
      </w:r>
      <w:r w:rsidRPr="00C02669">
        <w:rPr>
          <w:rStyle w:val="Strong"/>
          <w:rFonts w:ascii="Tw Cen MT" w:hAnsi="Tw Cen MT" w:cs="Arial"/>
          <w:b/>
          <w:bCs/>
          <w:color w:val="000000" w:themeColor="text1"/>
          <w:sz w:val="24"/>
          <w:szCs w:val="24"/>
          <w:bdr w:val="none" w:sz="0" w:space="0" w:color="auto" w:frame="1"/>
        </w:rPr>
        <w:t xml:space="preserve">Hours </w:t>
      </w:r>
      <w:proofErr w:type="gramStart"/>
      <w:r w:rsidRPr="00C02669">
        <w:rPr>
          <w:rStyle w:val="Strong"/>
          <w:rFonts w:ascii="Tw Cen MT" w:hAnsi="Tw Cen MT" w:cs="Arial"/>
          <w:b/>
          <w:bCs/>
          <w:color w:val="000000" w:themeColor="text1"/>
          <w:sz w:val="24"/>
          <w:szCs w:val="24"/>
          <w:bdr w:val="none" w:sz="0" w:space="0" w:color="auto" w:frame="1"/>
        </w:rPr>
        <w:t>To</w:t>
      </w:r>
      <w:proofErr w:type="gramEnd"/>
      <w:r w:rsidRPr="00C02669">
        <w:rPr>
          <w:rStyle w:val="Strong"/>
          <w:rFonts w:ascii="Tw Cen MT" w:hAnsi="Tw Cen MT" w:cs="Arial"/>
          <w:b/>
          <w:bCs/>
          <w:color w:val="000000" w:themeColor="text1"/>
          <w:sz w:val="24"/>
          <w:szCs w:val="24"/>
          <w:bdr w:val="none" w:sz="0" w:space="0" w:color="auto" w:frame="1"/>
        </w:rPr>
        <w:t xml:space="preserve"> Minutes – Using Command Line Arguments</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In all the above methods, we have seen the use of Scanner class to read input at runtime.</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Similarly, we can also make use of command line arguments to read input at runtime.</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Here, while we write the run command itself we send our input as argument with a space in between.</w:t>
      </w:r>
    </w:p>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This argument is generally of type string. So, we first convert it to desired type (integer) by parsing. This is then stored in a variable followed by which, the same logic as above is used.</w:t>
      </w:r>
    </w:p>
    <w:tbl>
      <w:tblPr>
        <w:tblW w:w="0" w:type="auto"/>
        <w:tblCellSpacing w:w="15" w:type="dxa"/>
        <w:tblCellMar>
          <w:top w:w="15" w:type="dxa"/>
          <w:left w:w="15" w:type="dxa"/>
          <w:bottom w:w="15" w:type="dxa"/>
          <w:right w:w="15" w:type="dxa"/>
        </w:tblCellMar>
        <w:tblLook w:val="04A0"/>
      </w:tblPr>
      <w:tblGrid>
        <w:gridCol w:w="208"/>
        <w:gridCol w:w="5507"/>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w:t>
            </w:r>
          </w:p>
        </w:tc>
        <w:tc>
          <w:tcPr>
            <w:tcW w:w="5462" w:type="dxa"/>
            <w:tcBorders>
              <w:top w:val="nil"/>
              <w:left w:val="nil"/>
              <w:bottom w:val="nil"/>
              <w:right w:val="nil"/>
            </w:tcBorders>
            <w:vAlign w:val="center"/>
            <w:hideMark/>
          </w:tcPr>
          <w:p w:rsidR="00DE70CA" w:rsidRPr="00C02669" w:rsidRDefault="00DE70CA"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hrs</w:t>
            </w:r>
            <w:r w:rsidRPr="00C02669">
              <w:rPr>
                <w:rStyle w:val="crayon-o"/>
                <w:rFonts w:ascii="Tw Cen MT" w:hAnsi="Tw Cen MT" w:cs="Arial"/>
                <w:color w:val="000000" w:themeColor="text1"/>
                <w:sz w:val="24"/>
                <w:szCs w:val="24"/>
                <w:bdr w:val="none" w:sz="0" w:space="0" w:color="auto" w:frame="1"/>
              </w:rPr>
              <w:t>=</w:t>
            </w:r>
            <w:proofErr w:type="spellStart"/>
            <w:r w:rsidRPr="00C02669">
              <w:rPr>
                <w:rStyle w:val="crayon-t"/>
                <w:rFonts w:ascii="Tw Cen MT" w:hAnsi="Tw Cen MT" w:cs="Arial"/>
                <w:color w:val="000000" w:themeColor="text1"/>
                <w:sz w:val="24"/>
                <w:szCs w:val="24"/>
                <w:bdr w:val="none" w:sz="0" w:space="0" w:color="auto" w:frame="1"/>
              </w:rPr>
              <w:t>Integer</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parseInt</w:t>
            </w:r>
            <w:proofErr w:type="spellEnd"/>
            <w:r w:rsidRPr="00C02669">
              <w:rPr>
                <w:rStyle w:val="crayon-sy"/>
                <w:rFonts w:ascii="Tw Cen MT" w:hAnsi="Tw Cen MT" w:cs="Arial"/>
                <w:color w:val="000000" w:themeColor="text1"/>
                <w:sz w:val="24"/>
                <w:szCs w:val="24"/>
                <w:bdr w:val="none" w:sz="0" w:space="0" w:color="auto" w:frame="1"/>
              </w:rPr>
              <w:t>(</w:t>
            </w:r>
            <w:proofErr w:type="spellStart"/>
            <w:r w:rsidRPr="00C02669">
              <w:rPr>
                <w:rStyle w:val="crayon-v"/>
                <w:rFonts w:ascii="Tw Cen MT" w:hAnsi="Tw Cen MT" w:cs="Arial"/>
                <w:color w:val="000000" w:themeColor="text1"/>
                <w:sz w:val="24"/>
                <w:szCs w:val="24"/>
                <w:bdr w:val="none" w:sz="0" w:space="0" w:color="auto" w:frame="1"/>
              </w:rPr>
              <w:t>args</w:t>
            </w:r>
            <w:proofErr w:type="spellEnd"/>
            <w:r w:rsidRPr="00C02669">
              <w:rPr>
                <w:rStyle w:val="crayon-sy"/>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0</w:t>
            </w:r>
            <w:r w:rsidRPr="00C02669">
              <w:rPr>
                <w:rStyle w:val="crayon-sy"/>
                <w:rFonts w:ascii="Tw Cen MT" w:hAnsi="Tw Cen MT" w:cs="Arial"/>
                <w:color w:val="000000" w:themeColor="text1"/>
                <w:sz w:val="24"/>
                <w:szCs w:val="24"/>
                <w:bdr w:val="none" w:sz="0" w:space="0" w:color="auto" w:frame="1"/>
              </w:rPr>
              <w:t>]);</w:t>
            </w:r>
          </w:p>
        </w:tc>
      </w:tr>
    </w:tbl>
    <w:p w:rsidR="00DE70CA" w:rsidRPr="00C02669" w:rsidRDefault="00DE70CA" w:rsidP="00DE70CA">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Since there is only one argument (</w:t>
      </w:r>
      <w:proofErr w:type="spellStart"/>
      <w:proofErr w:type="gramStart"/>
      <w:r w:rsidRPr="00C02669">
        <w:rPr>
          <w:rFonts w:ascii="Tw Cen MT" w:hAnsi="Tw Cen MT" w:cs="Arial"/>
          <w:color w:val="000000" w:themeColor="text1"/>
        </w:rPr>
        <w:t>arg</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0]), we parse this as above which is our required input hours.</w:t>
      </w:r>
    </w:p>
    <w:p w:rsidR="00DE70CA" w:rsidRPr="00C02669" w:rsidRDefault="00DE70CA" w:rsidP="00DE70CA">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 xml:space="preserve">Java Code Hours </w:t>
      </w:r>
      <w:proofErr w:type="gramStart"/>
      <w:r w:rsidRPr="00C02669">
        <w:rPr>
          <w:rStyle w:val="crayon-title"/>
          <w:rFonts w:ascii="Tw Cen MT" w:hAnsi="Tw Cen MT" w:cs="Arial"/>
          <w:color w:val="000000" w:themeColor="text1"/>
          <w:sz w:val="24"/>
          <w:szCs w:val="24"/>
          <w:bdr w:val="none" w:sz="0" w:space="0" w:color="auto" w:frame="1"/>
        </w:rPr>
        <w:t>To</w:t>
      </w:r>
      <w:proofErr w:type="gramEnd"/>
      <w:r w:rsidRPr="00C02669">
        <w:rPr>
          <w:rStyle w:val="crayon-title"/>
          <w:rFonts w:ascii="Tw Cen MT" w:hAnsi="Tw Cen MT" w:cs="Arial"/>
          <w:color w:val="000000" w:themeColor="text1"/>
          <w:sz w:val="24"/>
          <w:szCs w:val="24"/>
          <w:bdr w:val="none" w:sz="0" w:space="0" w:color="auto" w:frame="1"/>
        </w:rPr>
        <w:t xml:space="preserve"> Minutes</w:t>
      </w:r>
    </w:p>
    <w:p w:rsidR="00DE70CA" w:rsidRPr="00C02669" w:rsidRDefault="00DE70CA" w:rsidP="00DE70CA">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p w:rsidR="00DE70CA" w:rsidRDefault="00DE70CA" w:rsidP="00DE70CA">
      <w:pPr>
        <w:spacing w:after="0"/>
        <w:ind w:right="-432"/>
        <w:jc w:val="both"/>
        <w:rPr>
          <w:rFonts w:ascii="Tw Cen MT" w:hAnsi="Tw Cen MT" w:cs="Arial"/>
          <w:color w:val="000000" w:themeColor="text1"/>
          <w:sz w:val="24"/>
          <w:szCs w:val="24"/>
        </w:rPr>
      </w:pPr>
      <w:r>
        <w:rPr>
          <w:rFonts w:ascii="Tw Cen MT" w:hAnsi="Tw Cen MT" w:cs="Arial"/>
          <w:noProof/>
          <w:color w:val="000000" w:themeColor="text1"/>
          <w:sz w:val="24"/>
          <w:szCs w:val="24"/>
        </w:rPr>
        <w:drawing>
          <wp:inline distT="0" distB="0" distL="0" distR="0">
            <wp:extent cx="2979082" cy="1890215"/>
            <wp:effectExtent l="19050" t="0" r="0" b="0"/>
            <wp:docPr id="2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7" cstate="print"/>
                    <a:srcRect/>
                    <a:stretch>
                      <a:fillRect/>
                    </a:stretch>
                  </pic:blipFill>
                  <pic:spPr bwMode="auto">
                    <a:xfrm>
                      <a:off x="0" y="0"/>
                      <a:ext cx="2978901" cy="1890100"/>
                    </a:xfrm>
                    <a:prstGeom prst="rect">
                      <a:avLst/>
                    </a:prstGeom>
                    <a:noFill/>
                    <a:ln w="9525">
                      <a:noFill/>
                      <a:miter lim="800000"/>
                      <a:headEnd/>
                      <a:tailEnd/>
                    </a:ln>
                  </pic:spPr>
                </pic:pic>
              </a:graphicData>
            </a:graphic>
          </wp:inline>
        </w:drawing>
      </w:r>
    </w:p>
    <w:p w:rsidR="00DE70CA" w:rsidRPr="00C02669" w:rsidRDefault="00DE70CA" w:rsidP="00DE70CA">
      <w:pPr>
        <w:spacing w:after="0"/>
        <w:ind w:right="-432"/>
        <w:jc w:val="both"/>
        <w:rPr>
          <w:rFonts w:ascii="Tw Cen MT" w:hAnsi="Tw Cen MT" w:cs="Arial"/>
          <w:color w:val="000000" w:themeColor="text1"/>
          <w:sz w:val="24"/>
          <w:szCs w:val="24"/>
        </w:rPr>
      </w:pPr>
    </w:p>
    <w:p w:rsidR="00DE70CA" w:rsidRPr="00C02669" w:rsidRDefault="00DE70CA" w:rsidP="00DE70CA">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Convert Decimal To Binary</w:t>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 binary number is a number expressed in the base 2 numeral system. A Binary Number is made up of only </w:t>
      </w:r>
      <w:r w:rsidRPr="00C02669">
        <w:rPr>
          <w:rFonts w:ascii="Tw Cen MT" w:eastAsia="Times New Roman" w:hAnsi="Tw Cen MT" w:cs="Arial"/>
          <w:b/>
          <w:bCs/>
          <w:color w:val="000000" w:themeColor="text1"/>
          <w:sz w:val="24"/>
          <w:szCs w:val="24"/>
          <w:bdr w:val="none" w:sz="0" w:space="0" w:color="auto" w:frame="1"/>
        </w:rPr>
        <w:t>0</w:t>
      </w:r>
      <w:r w:rsidRPr="00C02669">
        <w:rPr>
          <w:rFonts w:ascii="Tw Cen MT" w:eastAsia="Times New Roman" w:hAnsi="Tw Cen MT" w:cs="Arial"/>
          <w:color w:val="000000" w:themeColor="text1"/>
          <w:sz w:val="24"/>
          <w:szCs w:val="24"/>
        </w:rPr>
        <w:t>s and </w:t>
      </w:r>
      <w:r w:rsidRPr="00C02669">
        <w:rPr>
          <w:rFonts w:ascii="Tw Cen MT" w:eastAsia="Times New Roman" w:hAnsi="Tw Cen MT" w:cs="Arial"/>
          <w:b/>
          <w:bCs/>
          <w:color w:val="000000" w:themeColor="text1"/>
          <w:sz w:val="24"/>
          <w:szCs w:val="24"/>
          <w:bdr w:val="none" w:sz="0" w:space="0" w:color="auto" w:frame="1"/>
        </w:rPr>
        <w:t>1</w:t>
      </w:r>
      <w:r w:rsidRPr="00C02669">
        <w:rPr>
          <w:rFonts w:ascii="Tw Cen MT" w:eastAsia="Times New Roman" w:hAnsi="Tw Cen MT" w:cs="Arial"/>
          <w:color w:val="000000" w:themeColor="text1"/>
          <w:sz w:val="24"/>
          <w:szCs w:val="24"/>
        </w:rPr>
        <w:t>s.</w:t>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Example of a binary number </w:t>
      </w:r>
      <w:proofErr w:type="gramStart"/>
      <w:r w:rsidRPr="00C02669">
        <w:rPr>
          <w:rFonts w:ascii="Tw Cen MT" w:eastAsia="Times New Roman" w:hAnsi="Tw Cen MT" w:cs="Arial"/>
          <w:color w:val="000000" w:themeColor="text1"/>
          <w:sz w:val="24"/>
          <w:szCs w:val="24"/>
        </w:rPr>
        <w:t>is :</w:t>
      </w:r>
      <w:proofErr w:type="gramEnd"/>
      <w:r>
        <w:rPr>
          <w:rFonts w:ascii="Tw Cen MT" w:eastAsia="Times New Roman" w:hAnsi="Tw Cen MT" w:cs="Arial"/>
          <w:color w:val="000000" w:themeColor="text1"/>
          <w:sz w:val="24"/>
          <w:szCs w:val="24"/>
        </w:rPr>
        <w:t xml:space="preserve"> </w:t>
      </w:r>
      <w:r w:rsidRPr="00C02669">
        <w:rPr>
          <w:rFonts w:ascii="Tw Cen MT" w:eastAsia="Times New Roman" w:hAnsi="Tw Cen MT" w:cs="Arial"/>
          <w:color w:val="000000" w:themeColor="text1"/>
          <w:sz w:val="24"/>
          <w:szCs w:val="24"/>
        </w:rPr>
        <w:t>101010</w:t>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A decimal number system is a term with base 10. </w:t>
      </w:r>
      <w:proofErr w:type="gramStart"/>
      <w:r w:rsidRPr="00C02669">
        <w:rPr>
          <w:rFonts w:ascii="Tw Cen MT" w:eastAsia="Times New Roman" w:hAnsi="Tw Cen MT" w:cs="Arial"/>
          <w:color w:val="000000" w:themeColor="text1"/>
          <w:sz w:val="24"/>
          <w:szCs w:val="24"/>
        </w:rPr>
        <w:t>It’s</w:t>
      </w:r>
      <w:proofErr w:type="gramEnd"/>
      <w:r w:rsidRPr="00C02669">
        <w:rPr>
          <w:rFonts w:ascii="Tw Cen MT" w:eastAsia="Times New Roman" w:hAnsi="Tw Cen MT" w:cs="Arial"/>
          <w:color w:val="000000" w:themeColor="text1"/>
          <w:sz w:val="24"/>
          <w:szCs w:val="24"/>
        </w:rPr>
        <w:t xml:space="preserve"> most commonly used number system.  The decimal number system consists of 10 digits from 0, 1, 2, 3, 4, 5, 6, 7, 8, </w:t>
      </w:r>
      <w:proofErr w:type="gramStart"/>
      <w:r w:rsidRPr="00C02669">
        <w:rPr>
          <w:rFonts w:ascii="Tw Cen MT" w:eastAsia="Times New Roman" w:hAnsi="Tw Cen MT" w:cs="Arial"/>
          <w:color w:val="000000" w:themeColor="text1"/>
          <w:sz w:val="24"/>
          <w:szCs w:val="24"/>
        </w:rPr>
        <w:t>9</w:t>
      </w:r>
      <w:proofErr w:type="gramEnd"/>
      <w:r w:rsidRPr="00C02669">
        <w:rPr>
          <w:rFonts w:ascii="Tw Cen MT" w:eastAsia="Times New Roman" w:hAnsi="Tw Cen MT" w:cs="Arial"/>
          <w:color w:val="000000" w:themeColor="text1"/>
          <w:sz w:val="24"/>
          <w:szCs w:val="24"/>
        </w:rPr>
        <w:t>.</w:t>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1. Java Code Using Arrays </w:t>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is the program using arrays with sample outputs.</w:t>
      </w:r>
    </w:p>
    <w:p w:rsidR="00DE70CA" w:rsidRDefault="00DE70CA" w:rsidP="00DE70CA">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2789766" cy="2627194"/>
            <wp:effectExtent l="19050" t="0" r="0" b="0"/>
            <wp:docPr id="1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cstate="print"/>
                    <a:srcRect/>
                    <a:stretch>
                      <a:fillRect/>
                    </a:stretch>
                  </pic:blipFill>
                  <pic:spPr bwMode="auto">
                    <a:xfrm>
                      <a:off x="0" y="0"/>
                      <a:ext cx="2789620" cy="2627056"/>
                    </a:xfrm>
                    <a:prstGeom prst="rect">
                      <a:avLst/>
                    </a:prstGeom>
                    <a:noFill/>
                    <a:ln w="9525">
                      <a:noFill/>
                      <a:miter lim="800000"/>
                      <a:headEnd/>
                      <a:tailEnd/>
                    </a:ln>
                  </pic:spPr>
                </pic:pic>
              </a:graphicData>
            </a:graphic>
          </wp:inline>
        </w:drawing>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tc>
        <w:tc>
          <w:tcPr>
            <w:tcW w:w="5468" w:type="dxa"/>
            <w:tcBorders>
              <w:top w:val="nil"/>
              <w:left w:val="nil"/>
              <w:bottom w:val="nil"/>
              <w:right w:val="nil"/>
            </w:tcBorders>
            <w:vAlign w:val="center"/>
            <w:hideMark/>
          </w:tcPr>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 decimal number</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Binary number is : 100</w:t>
            </w:r>
          </w:p>
        </w:tc>
      </w:tr>
    </w:tbl>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2. Using static Method</w:t>
      </w:r>
    </w:p>
    <w:p w:rsidR="00DE70CA" w:rsidRPr="00C02669" w:rsidRDefault="00DE70CA" w:rsidP="00DE70CA">
      <w:pPr>
        <w:numPr>
          <w:ilvl w:val="0"/>
          <w:numId w:val="50"/>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There you go another program using the static method to convert decimal to binary.</w:t>
      </w:r>
    </w:p>
    <w:p w:rsidR="00DE70CA" w:rsidRDefault="00DE70CA" w:rsidP="00DE70CA">
      <w:pPr>
        <w:spacing w:after="0" w:line="240" w:lineRule="auto"/>
        <w:jc w:val="both"/>
        <w:rPr>
          <w:rFonts w:ascii="Tw Cen MT" w:eastAsia="Times New Roman" w:hAnsi="Tw Cen MT" w:cs="Arial"/>
          <w:color w:val="000000" w:themeColor="text1"/>
          <w:sz w:val="24"/>
          <w:szCs w:val="24"/>
          <w:bdr w:val="none" w:sz="0" w:space="0" w:color="auto" w:frame="1"/>
          <w:shd w:val="clear" w:color="auto" w:fill="FFFFFF"/>
        </w:rPr>
      </w:pPr>
      <w:r>
        <w:rPr>
          <w:rFonts w:ascii="Tw Cen MT" w:eastAsia="Times New Roman" w:hAnsi="Tw Cen MT" w:cs="Arial"/>
          <w:noProof/>
          <w:color w:val="000000" w:themeColor="text1"/>
          <w:sz w:val="24"/>
          <w:szCs w:val="24"/>
          <w:bdr w:val="none" w:sz="0" w:space="0" w:color="auto" w:frame="1"/>
          <w:shd w:val="clear" w:color="auto" w:fill="FFFFFF"/>
        </w:rPr>
        <w:lastRenderedPageBreak/>
        <w:drawing>
          <wp:inline distT="0" distB="0" distL="0" distR="0">
            <wp:extent cx="2594496" cy="3026846"/>
            <wp:effectExtent l="19050" t="0" r="0" b="0"/>
            <wp:docPr id="1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cstate="print"/>
                    <a:srcRect/>
                    <a:stretch>
                      <a:fillRect/>
                    </a:stretch>
                  </pic:blipFill>
                  <pic:spPr bwMode="auto">
                    <a:xfrm>
                      <a:off x="0" y="0"/>
                      <a:ext cx="2594551" cy="3026911"/>
                    </a:xfrm>
                    <a:prstGeom prst="rect">
                      <a:avLst/>
                    </a:prstGeom>
                    <a:noFill/>
                    <a:ln w="9525">
                      <a:noFill/>
                      <a:miter lim="800000"/>
                      <a:headEnd/>
                      <a:tailEnd/>
                    </a:ln>
                  </pic:spPr>
                </pic:pic>
              </a:graphicData>
            </a:graphic>
          </wp:inline>
        </w:drawing>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tc>
        <w:tc>
          <w:tcPr>
            <w:tcW w:w="5468" w:type="dxa"/>
            <w:tcBorders>
              <w:top w:val="nil"/>
              <w:left w:val="nil"/>
              <w:bottom w:val="nil"/>
              <w:right w:val="nil"/>
            </w:tcBorders>
            <w:vAlign w:val="center"/>
            <w:hideMark/>
          </w:tcPr>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 decimal number</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Binary number is : 1100100</w:t>
            </w:r>
          </w:p>
        </w:tc>
      </w:tr>
    </w:tbl>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3. Using Recursion </w:t>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Another sample program using recursion method.</w:t>
      </w:r>
      <w:proofErr w:type="gramEnd"/>
    </w:p>
    <w:p w:rsidR="00DE70CA" w:rsidRDefault="00DE70CA" w:rsidP="00DE70CA">
      <w:pPr>
        <w:spacing w:after="0" w:line="240" w:lineRule="auto"/>
        <w:jc w:val="both"/>
        <w:rPr>
          <w:rFonts w:ascii="Tw Cen MT" w:eastAsia="Times New Roman" w:hAnsi="Tw Cen MT" w:cs="Arial"/>
          <w:color w:val="000000" w:themeColor="text1"/>
          <w:sz w:val="24"/>
          <w:szCs w:val="24"/>
          <w:bdr w:val="none" w:sz="0" w:space="0" w:color="auto" w:frame="1"/>
        </w:rPr>
      </w:pPr>
      <w:r>
        <w:rPr>
          <w:rFonts w:ascii="Tw Cen MT" w:eastAsia="Times New Roman" w:hAnsi="Tw Cen MT" w:cs="Arial"/>
          <w:noProof/>
          <w:color w:val="000000" w:themeColor="text1"/>
          <w:sz w:val="24"/>
          <w:szCs w:val="24"/>
          <w:bdr w:val="none" w:sz="0" w:space="0" w:color="auto" w:frame="1"/>
        </w:rPr>
        <w:drawing>
          <wp:inline distT="0" distB="0" distL="0" distR="0">
            <wp:extent cx="2751445" cy="3175799"/>
            <wp:effectExtent l="19050" t="0" r="0" b="0"/>
            <wp:docPr id="1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cstate="print"/>
                    <a:srcRect/>
                    <a:stretch>
                      <a:fillRect/>
                    </a:stretch>
                  </pic:blipFill>
                  <pic:spPr bwMode="auto">
                    <a:xfrm>
                      <a:off x="0" y="0"/>
                      <a:ext cx="2751590" cy="3175967"/>
                    </a:xfrm>
                    <a:prstGeom prst="rect">
                      <a:avLst/>
                    </a:prstGeom>
                    <a:noFill/>
                    <a:ln w="9525">
                      <a:noFill/>
                      <a:miter lim="800000"/>
                      <a:headEnd/>
                      <a:tailEnd/>
                    </a:ln>
                  </pic:spPr>
                </pic:pic>
              </a:graphicData>
            </a:graphic>
          </wp:inline>
        </w:drawing>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07"/>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tc>
        <w:tc>
          <w:tcPr>
            <w:tcW w:w="5462" w:type="dxa"/>
            <w:tcBorders>
              <w:top w:val="nil"/>
              <w:left w:val="nil"/>
              <w:bottom w:val="nil"/>
              <w:right w:val="nil"/>
            </w:tcBorders>
            <w:vAlign w:val="center"/>
            <w:hideMark/>
          </w:tcPr>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 decimal number</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54</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Binary number is : 110110</w:t>
            </w:r>
          </w:p>
        </w:tc>
      </w:tr>
    </w:tbl>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4. Using Stack</w:t>
      </w:r>
    </w:p>
    <w:p w:rsidR="00DE70CA" w:rsidRDefault="00DE70CA" w:rsidP="00DE70CA">
      <w:pPr>
        <w:spacing w:after="0" w:line="240" w:lineRule="auto"/>
        <w:jc w:val="both"/>
        <w:rPr>
          <w:rFonts w:ascii="Tw Cen MT" w:eastAsia="Times New Roman" w:hAnsi="Tw Cen MT" w:cs="Arial"/>
          <w:color w:val="000000" w:themeColor="text1"/>
          <w:sz w:val="24"/>
          <w:szCs w:val="24"/>
          <w:bdr w:val="none" w:sz="0" w:space="0" w:color="auto" w:frame="1"/>
          <w:shd w:val="clear" w:color="auto" w:fill="FFFFFF"/>
        </w:rPr>
      </w:pPr>
      <w:r>
        <w:rPr>
          <w:rFonts w:ascii="Tw Cen MT" w:eastAsia="Times New Roman" w:hAnsi="Tw Cen MT" w:cs="Arial"/>
          <w:noProof/>
          <w:color w:val="000000" w:themeColor="text1"/>
          <w:sz w:val="24"/>
          <w:szCs w:val="24"/>
          <w:bdr w:val="none" w:sz="0" w:space="0" w:color="auto" w:frame="1"/>
          <w:shd w:val="clear" w:color="auto" w:fill="FFFFFF"/>
        </w:rPr>
        <w:lastRenderedPageBreak/>
        <w:drawing>
          <wp:inline distT="0" distB="0" distL="0" distR="0">
            <wp:extent cx="3653500" cy="2579427"/>
            <wp:effectExtent l="19050" t="0" r="4100" b="0"/>
            <wp:docPr id="1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1" cstate="print"/>
                    <a:srcRect/>
                    <a:stretch>
                      <a:fillRect/>
                    </a:stretch>
                  </pic:blipFill>
                  <pic:spPr bwMode="auto">
                    <a:xfrm>
                      <a:off x="0" y="0"/>
                      <a:ext cx="3654981" cy="2580472"/>
                    </a:xfrm>
                    <a:prstGeom prst="rect">
                      <a:avLst/>
                    </a:prstGeom>
                    <a:noFill/>
                    <a:ln w="9525">
                      <a:noFill/>
                      <a:miter lim="800000"/>
                      <a:headEnd/>
                      <a:tailEnd/>
                    </a:ln>
                  </pic:spPr>
                </pic:pic>
              </a:graphicData>
            </a:graphic>
          </wp:inline>
        </w:drawing>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shd w:val="clear" w:color="auto" w:fill="FFFFFF"/>
        </w:rPr>
        <w:t>Output:</w:t>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w:t>
      </w:r>
    </w:p>
    <w:p w:rsidR="00DE70CA" w:rsidRPr="00C02669" w:rsidRDefault="00DE70CA" w:rsidP="00DE70CA">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Java</w:t>
      </w:r>
    </w:p>
    <w:tbl>
      <w:tblPr>
        <w:tblW w:w="0" w:type="auto"/>
        <w:tblCellSpacing w:w="15" w:type="dxa"/>
        <w:tblCellMar>
          <w:top w:w="15" w:type="dxa"/>
          <w:left w:w="15" w:type="dxa"/>
          <w:bottom w:w="15" w:type="dxa"/>
          <w:right w:w="15" w:type="dxa"/>
        </w:tblCellMar>
        <w:tblLook w:val="04A0"/>
      </w:tblPr>
      <w:tblGrid>
        <w:gridCol w:w="208"/>
        <w:gridCol w:w="5513"/>
      </w:tblGrid>
      <w:tr w:rsidR="00DE70CA" w:rsidRPr="00C02669" w:rsidTr="000A52DC">
        <w:trPr>
          <w:tblCellSpacing w:w="15" w:type="dxa"/>
        </w:trPr>
        <w:tc>
          <w:tcPr>
            <w:tcW w:w="0" w:type="auto"/>
            <w:tcBorders>
              <w:top w:val="nil"/>
              <w:left w:val="nil"/>
              <w:bottom w:val="nil"/>
            </w:tcBorders>
            <w:vAlign w:val="center"/>
            <w:hideMark/>
          </w:tcPr>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tc>
        <w:tc>
          <w:tcPr>
            <w:tcW w:w="5468" w:type="dxa"/>
            <w:tcBorders>
              <w:top w:val="nil"/>
              <w:left w:val="nil"/>
              <w:bottom w:val="nil"/>
              <w:right w:val="nil"/>
            </w:tcBorders>
            <w:vAlign w:val="center"/>
            <w:hideMark/>
          </w:tcPr>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decimal number:</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DE70CA" w:rsidRPr="00C02669" w:rsidRDefault="00DE70CA"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Binary representation is : 10000</w:t>
            </w:r>
          </w:p>
        </w:tc>
      </w:tr>
    </w:tbl>
    <w:p w:rsidR="00DE70CA" w:rsidRPr="00C02669" w:rsidRDefault="00DE70CA" w:rsidP="00DE70CA">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407239" w:rsidRPr="00C02669" w:rsidRDefault="00407239" w:rsidP="00407239">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407239" w:rsidRPr="00C02669" w:rsidRDefault="00407239" w:rsidP="00407239">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noProof/>
          <w:color w:val="000000" w:themeColor="text1"/>
          <w:kern w:val="36"/>
          <w:sz w:val="24"/>
          <w:szCs w:val="24"/>
        </w:rPr>
        <w:drawing>
          <wp:anchor distT="0" distB="0" distL="114300" distR="114300" simplePos="0" relativeHeight="251685888" behindDoc="0" locked="0" layoutInCell="1" allowOverlap="1">
            <wp:simplePos x="0" y="0"/>
            <wp:positionH relativeFrom="column">
              <wp:posOffset>4476750</wp:posOffset>
            </wp:positionH>
            <wp:positionV relativeFrom="paragraph">
              <wp:posOffset>109855</wp:posOffset>
            </wp:positionV>
            <wp:extent cx="1991995" cy="1614170"/>
            <wp:effectExtent l="19050" t="0" r="8255" b="0"/>
            <wp:wrapThrough wrapText="bothSides">
              <wp:wrapPolygon edited="0">
                <wp:start x="-207" y="0"/>
                <wp:lineTo x="-207" y="21413"/>
                <wp:lineTo x="21690" y="21413"/>
                <wp:lineTo x="21690" y="0"/>
                <wp:lineTo x="-207" y="0"/>
              </wp:wrapPolygon>
            </wp:wrapThrough>
            <wp:docPr id="84" name="Picture 84" descr="https://143530-415148-raikfcquaxqncofqfm.stackpathdns.com/wp-content/uploads/2017/04/decimal-octal-convers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143530-415148-raikfcquaxqncofqfm.stackpathdns.com/wp-content/uploads/2017/04/decimal-octal-conversion-example.png"/>
                    <pic:cNvPicPr>
                      <a:picLocks noChangeAspect="1" noChangeArrowheads="1"/>
                    </pic:cNvPicPr>
                  </pic:nvPicPr>
                  <pic:blipFill>
                    <a:blip r:embed="rId152" cstate="print"/>
                    <a:srcRect/>
                    <a:stretch>
                      <a:fillRect/>
                    </a:stretch>
                  </pic:blipFill>
                  <pic:spPr bwMode="auto">
                    <a:xfrm>
                      <a:off x="0" y="0"/>
                      <a:ext cx="1991995" cy="1614170"/>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Convert Decimal To Octal</w:t>
      </w:r>
    </w:p>
    <w:p w:rsidR="00407239" w:rsidRPr="00C02669" w:rsidRDefault="00407239" w:rsidP="00407239">
      <w:pPr>
        <w:numPr>
          <w:ilvl w:val="0"/>
          <w:numId w:val="51"/>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What is octal?</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An octal is a computer-based system with base eight. The digits in math are 0, 1, 2, 3, 4, 5, 6, </w:t>
      </w:r>
      <w:proofErr w:type="gramStart"/>
      <w:r w:rsidRPr="00C02669">
        <w:rPr>
          <w:rFonts w:ascii="Tw Cen MT" w:eastAsia="Times New Roman" w:hAnsi="Tw Cen MT" w:cs="Arial"/>
          <w:color w:val="000000" w:themeColor="text1"/>
          <w:sz w:val="24"/>
          <w:szCs w:val="24"/>
        </w:rPr>
        <w:t>7</w:t>
      </w:r>
      <w:proofErr w:type="gramEnd"/>
      <w:r w:rsidRPr="00C02669">
        <w:rPr>
          <w:rFonts w:ascii="Tw Cen MT" w:eastAsia="Times New Roman" w:hAnsi="Tw Cen MT" w:cs="Arial"/>
          <w:color w:val="000000" w:themeColor="text1"/>
          <w:sz w:val="24"/>
          <w:szCs w:val="24"/>
        </w:rPr>
        <w:t>. The value to the base eight represents as</w:t>
      </w:r>
      <w:r w:rsidRPr="00C02669">
        <w:rPr>
          <w:rFonts w:ascii="Tw Cen MT" w:eastAsia="Times New Roman" w:hAnsi="Tw Cen MT" w:cs="Arial"/>
          <w:color w:val="000000" w:themeColor="text1"/>
          <w:sz w:val="24"/>
          <w:szCs w:val="24"/>
          <w:bdr w:val="none" w:sz="0" w:space="0" w:color="auto" w:frame="1"/>
        </w:rPr>
        <w:t> single 8 or Zero or 10</w:t>
      </w:r>
      <w:r w:rsidRPr="00C02669">
        <w:rPr>
          <w:rFonts w:ascii="Tw Cen MT" w:eastAsia="Times New Roman" w:hAnsi="Tw Cen MT" w:cs="Arial"/>
          <w:color w:val="000000" w:themeColor="text1"/>
          <w:sz w:val="24"/>
          <w:szCs w:val="24"/>
          <w:bdr w:val="none" w:sz="0" w:space="0" w:color="auto" w:frame="1"/>
          <w:vertAlign w:val="subscript"/>
        </w:rPr>
        <w:t>8.</w:t>
      </w:r>
    </w:p>
    <w:p w:rsidR="00407239" w:rsidRPr="00C02669" w:rsidRDefault="00407239" w:rsidP="00407239">
      <w:pPr>
        <w:numPr>
          <w:ilvl w:val="0"/>
          <w:numId w:val="52"/>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What is Decimal?</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A decimal number system is a term with base 10. </w:t>
      </w:r>
      <w:proofErr w:type="gramStart"/>
      <w:r w:rsidRPr="00C02669">
        <w:rPr>
          <w:rFonts w:ascii="Tw Cen MT" w:eastAsia="Times New Roman" w:hAnsi="Tw Cen MT" w:cs="Arial"/>
          <w:color w:val="000000" w:themeColor="text1"/>
          <w:sz w:val="24"/>
          <w:szCs w:val="24"/>
        </w:rPr>
        <w:t>It’s</w:t>
      </w:r>
      <w:proofErr w:type="gramEnd"/>
      <w:r w:rsidRPr="00C02669">
        <w:rPr>
          <w:rFonts w:ascii="Tw Cen MT" w:eastAsia="Times New Roman" w:hAnsi="Tw Cen MT" w:cs="Arial"/>
          <w:color w:val="000000" w:themeColor="text1"/>
          <w:sz w:val="24"/>
          <w:szCs w:val="24"/>
        </w:rPr>
        <w:t xml:space="preserve"> most commonly used number system.  The decimal number system consists of 10 digits from 0, 1, 2, 3, 4, 5, 6, 7, 8, </w:t>
      </w:r>
      <w:proofErr w:type="gramStart"/>
      <w:r w:rsidRPr="00C02669">
        <w:rPr>
          <w:rFonts w:ascii="Tw Cen MT" w:eastAsia="Times New Roman" w:hAnsi="Tw Cen MT" w:cs="Arial"/>
          <w:color w:val="000000" w:themeColor="text1"/>
          <w:sz w:val="24"/>
          <w:szCs w:val="24"/>
        </w:rPr>
        <w:t>9</w:t>
      </w:r>
      <w:proofErr w:type="gramEnd"/>
      <w:r w:rsidRPr="00C02669">
        <w:rPr>
          <w:rFonts w:ascii="Tw Cen MT" w:eastAsia="Times New Roman" w:hAnsi="Tw Cen MT" w:cs="Arial"/>
          <w:color w:val="000000" w:themeColor="text1"/>
          <w:sz w:val="24"/>
          <w:szCs w:val="24"/>
        </w:rPr>
        <w:t>.</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How to convert from decimal to octal?</w:t>
      </w:r>
    </w:p>
    <w:p w:rsidR="00407239" w:rsidRPr="00C02669" w:rsidRDefault="00407239" w:rsidP="00407239">
      <w:pPr>
        <w:spacing w:after="0" w:line="164" w:lineRule="atLeast"/>
        <w:jc w:val="both"/>
        <w:rPr>
          <w:rFonts w:ascii="Tw Cen MT" w:eastAsia="Times New Roman" w:hAnsi="Tw Cen MT" w:cs="Arial"/>
          <w:color w:val="000000" w:themeColor="text1"/>
          <w:sz w:val="24"/>
          <w:szCs w:val="24"/>
        </w:rPr>
      </w:pPr>
    </w:p>
    <w:p w:rsidR="00407239" w:rsidRPr="00C02669" w:rsidRDefault="00407239" w:rsidP="00407239">
      <w:pPr>
        <w:spacing w:after="0" w:line="164" w:lineRule="atLeast"/>
        <w:ind w:right="46"/>
        <w:jc w:val="both"/>
        <w:rPr>
          <w:rFonts w:ascii="Tw Cen MT" w:eastAsia="Times New Roman" w:hAnsi="Tw Cen MT" w:cs="Arial"/>
          <w:color w:val="000000" w:themeColor="text1"/>
          <w:sz w:val="24"/>
          <w:szCs w:val="24"/>
        </w:rPr>
      </w:pPr>
      <w:hyperlink r:id="rId153" w:tgtFrame="_blank" w:history="1">
        <w:proofErr w:type="gramStart"/>
        <w:r w:rsidRPr="00C02669">
          <w:rPr>
            <w:rFonts w:ascii="Tw Cen MT" w:eastAsia="Times New Roman" w:hAnsi="Tw Cen MT" w:cs="Arial"/>
            <w:b/>
            <w:bCs/>
            <w:color w:val="000000" w:themeColor="text1"/>
            <w:sz w:val="24"/>
            <w:szCs w:val="24"/>
          </w:rPr>
          <w:t>source</w:t>
        </w:r>
        <w:proofErr w:type="gramEnd"/>
      </w:hyperlink>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For Example, take one number e.g. 1792 when it is divided by 8, you will get quotient ‘ 224 ‘ remainder ‘ 0 ‘.Followed by 224 /8 you will get Q = 28, R = 0 if you continue like that the result in octal as = 3400. Hope you get it. Here is the Java code to print conversion.</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1. Using Static Method</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[wp_ad_camp_3]</w:t>
      </w:r>
    </w:p>
    <w:p w:rsidR="00407239" w:rsidRPr="00C02669" w:rsidRDefault="00407239" w:rsidP="00407239">
      <w:pPr>
        <w:numPr>
          <w:ilvl w:val="0"/>
          <w:numId w:val="53"/>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is the code in static format #with sample outputs.</w:t>
      </w:r>
    </w:p>
    <w:p w:rsidR="00407239" w:rsidRDefault="00407239" w:rsidP="00407239">
      <w:pPr>
        <w:spacing w:after="0" w:line="240" w:lineRule="auto"/>
        <w:jc w:val="both"/>
        <w:rPr>
          <w:rFonts w:ascii="Tw Cen MT" w:eastAsia="Times New Roman" w:hAnsi="Tw Cen MT" w:cs="Arial"/>
          <w:color w:val="000000" w:themeColor="text1"/>
          <w:sz w:val="24"/>
          <w:szCs w:val="24"/>
          <w:bdr w:val="none" w:sz="0" w:space="0" w:color="auto" w:frame="1"/>
        </w:rPr>
      </w:pPr>
      <w:r>
        <w:rPr>
          <w:rFonts w:ascii="Tw Cen MT" w:eastAsia="Times New Roman" w:hAnsi="Tw Cen MT" w:cs="Arial"/>
          <w:noProof/>
          <w:color w:val="000000" w:themeColor="text1"/>
          <w:sz w:val="24"/>
          <w:szCs w:val="24"/>
          <w:bdr w:val="none" w:sz="0" w:space="0" w:color="auto" w:frame="1"/>
        </w:rPr>
        <w:lastRenderedPageBreak/>
        <w:drawing>
          <wp:inline distT="0" distB="0" distL="0" distR="0">
            <wp:extent cx="2601146" cy="3220872"/>
            <wp:effectExtent l="19050" t="0" r="8704" b="0"/>
            <wp:docPr id="1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srcRect/>
                    <a:stretch>
                      <a:fillRect/>
                    </a:stretch>
                  </pic:blipFill>
                  <pic:spPr bwMode="auto">
                    <a:xfrm>
                      <a:off x="0" y="0"/>
                      <a:ext cx="2602056" cy="3221999"/>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tc>
        <w:tc>
          <w:tcPr>
            <w:tcW w:w="5468" w:type="dxa"/>
            <w:tcBorders>
              <w:top w:val="nil"/>
              <w:left w:val="nil"/>
              <w:bottom w:val="nil"/>
              <w:right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 Dec number:</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Oct number is :</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64</w:t>
            </w:r>
          </w:p>
        </w:tc>
      </w:tr>
    </w:tbl>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bdr w:val="none" w:sz="0" w:space="0" w:color="auto" w:frame="1"/>
        </w:rPr>
        <w:t>2. </w:t>
      </w:r>
      <w:r w:rsidRPr="00C02669">
        <w:rPr>
          <w:rFonts w:ascii="Tw Cen MT" w:eastAsia="Times New Roman" w:hAnsi="Tw Cen MT" w:cs="Arial"/>
          <w:color w:val="000000" w:themeColor="text1"/>
          <w:sz w:val="24"/>
          <w:szCs w:val="24"/>
          <w:bdr w:val="none" w:sz="0" w:space="0" w:color="auto" w:frame="1"/>
        </w:rPr>
        <w:t>Using Recursion Method</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is the code using recursion method with sample output code</w:t>
      </w:r>
    </w:p>
    <w:p w:rsidR="00407239" w:rsidRDefault="00407239" w:rsidP="00407239">
      <w:pPr>
        <w:spacing w:after="0" w:line="240" w:lineRule="auto"/>
        <w:jc w:val="both"/>
        <w:rPr>
          <w:rFonts w:ascii="Tw Cen MT" w:eastAsia="Times New Roman" w:hAnsi="Tw Cen MT" w:cs="Arial"/>
          <w:color w:val="000000" w:themeColor="text1"/>
          <w:sz w:val="24"/>
          <w:szCs w:val="24"/>
          <w:bdr w:val="none" w:sz="0" w:space="0" w:color="auto" w:frame="1"/>
          <w:shd w:val="clear" w:color="auto" w:fill="FFFFFF"/>
        </w:rPr>
      </w:pPr>
      <w:r>
        <w:rPr>
          <w:rFonts w:ascii="Tw Cen MT" w:eastAsia="Times New Roman" w:hAnsi="Tw Cen MT" w:cs="Arial"/>
          <w:noProof/>
          <w:color w:val="000000" w:themeColor="text1"/>
          <w:sz w:val="24"/>
          <w:szCs w:val="24"/>
          <w:bdr w:val="none" w:sz="0" w:space="0" w:color="auto" w:frame="1"/>
          <w:shd w:val="clear" w:color="auto" w:fill="FFFFFF"/>
        </w:rPr>
        <w:drawing>
          <wp:inline distT="0" distB="0" distL="0" distR="0">
            <wp:extent cx="2451195" cy="3167443"/>
            <wp:effectExtent l="19050" t="0" r="6255" b="0"/>
            <wp:docPr id="1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cstate="print"/>
                    <a:srcRect/>
                    <a:stretch>
                      <a:fillRect/>
                    </a:stretch>
                  </pic:blipFill>
                  <pic:spPr bwMode="auto">
                    <a:xfrm>
                      <a:off x="0" y="0"/>
                      <a:ext cx="2451226" cy="3167483"/>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tc>
        <w:tc>
          <w:tcPr>
            <w:tcW w:w="5468" w:type="dxa"/>
            <w:tcBorders>
              <w:top w:val="nil"/>
              <w:left w:val="nil"/>
              <w:bottom w:val="nil"/>
              <w:right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 Dec number:</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256</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Oct number is :</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400</w:t>
            </w:r>
          </w:p>
        </w:tc>
      </w:tr>
    </w:tbl>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lastRenderedPageBreak/>
        <w:t> </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3. Basic Program</w:t>
      </w:r>
    </w:p>
    <w:p w:rsidR="00407239" w:rsidRDefault="00407239" w:rsidP="00407239">
      <w:pPr>
        <w:spacing w:after="0" w:line="240" w:lineRule="auto"/>
        <w:jc w:val="both"/>
        <w:rPr>
          <w:rFonts w:ascii="Tw Cen MT" w:eastAsia="Times New Roman" w:hAnsi="Tw Cen MT" w:cs="Arial"/>
          <w:color w:val="000000" w:themeColor="text1"/>
          <w:sz w:val="24"/>
          <w:szCs w:val="24"/>
          <w:bdr w:val="none" w:sz="0" w:space="0" w:color="auto" w:frame="1"/>
          <w:shd w:val="clear" w:color="auto" w:fill="FFFFFF"/>
        </w:rPr>
      </w:pPr>
      <w:r>
        <w:rPr>
          <w:rFonts w:ascii="Tw Cen MT" w:eastAsia="Times New Roman" w:hAnsi="Tw Cen MT" w:cs="Arial"/>
          <w:noProof/>
          <w:color w:val="000000" w:themeColor="text1"/>
          <w:sz w:val="24"/>
          <w:szCs w:val="24"/>
          <w:bdr w:val="none" w:sz="0" w:space="0" w:color="auto" w:frame="1"/>
          <w:shd w:val="clear" w:color="auto" w:fill="FFFFFF"/>
        </w:rPr>
        <w:drawing>
          <wp:inline distT="0" distB="0" distL="0" distR="0">
            <wp:extent cx="2482986" cy="2558955"/>
            <wp:effectExtent l="19050" t="0" r="0" b="0"/>
            <wp:docPr id="1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cstate="print"/>
                    <a:srcRect/>
                    <a:stretch>
                      <a:fillRect/>
                    </a:stretch>
                  </pic:blipFill>
                  <pic:spPr bwMode="auto">
                    <a:xfrm>
                      <a:off x="0" y="0"/>
                      <a:ext cx="2482798" cy="2558761"/>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tc>
        <w:tc>
          <w:tcPr>
            <w:tcW w:w="5468" w:type="dxa"/>
            <w:tcBorders>
              <w:top w:val="nil"/>
              <w:left w:val="nil"/>
              <w:bottom w:val="nil"/>
              <w:right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 Dec number:</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Oct number is :</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20</w:t>
            </w:r>
          </w:p>
        </w:tc>
      </w:tr>
    </w:tbl>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 xml:space="preserve">4. Convert Octal </w:t>
      </w:r>
      <w:proofErr w:type="gramStart"/>
      <w:r w:rsidRPr="00C02669">
        <w:rPr>
          <w:rFonts w:ascii="Tw Cen MT" w:eastAsia="Times New Roman" w:hAnsi="Tw Cen MT" w:cs="Arial"/>
          <w:color w:val="000000" w:themeColor="text1"/>
          <w:sz w:val="24"/>
          <w:szCs w:val="24"/>
          <w:bdr w:val="none" w:sz="0" w:space="0" w:color="auto" w:frame="1"/>
        </w:rPr>
        <w:t>To</w:t>
      </w:r>
      <w:proofErr w:type="gramEnd"/>
      <w:r w:rsidRPr="00C02669">
        <w:rPr>
          <w:rFonts w:ascii="Tw Cen MT" w:eastAsia="Times New Roman" w:hAnsi="Tw Cen MT" w:cs="Arial"/>
          <w:color w:val="000000" w:themeColor="text1"/>
          <w:sz w:val="24"/>
          <w:szCs w:val="24"/>
          <w:bdr w:val="none" w:sz="0" w:space="0" w:color="auto" w:frame="1"/>
        </w:rPr>
        <w:t xml:space="preserve"> Decimal: Vice versa</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is the code from to convert from octal to decimal.</w:t>
      </w:r>
    </w:p>
    <w:p w:rsidR="00407239" w:rsidRDefault="00407239" w:rsidP="00407239">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2812860" cy="2199318"/>
            <wp:effectExtent l="19050" t="0" r="6540" b="0"/>
            <wp:docPr id="1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cstate="print"/>
                    <a:srcRect/>
                    <a:stretch>
                      <a:fillRect/>
                    </a:stretch>
                  </pic:blipFill>
                  <pic:spPr bwMode="auto">
                    <a:xfrm>
                      <a:off x="0" y="0"/>
                      <a:ext cx="2812868" cy="2199324"/>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Output:</w:t>
      </w:r>
    </w:p>
    <w:tbl>
      <w:tblPr>
        <w:tblW w:w="0" w:type="auto"/>
        <w:tblCellSpacing w:w="15" w:type="dxa"/>
        <w:tblCellMar>
          <w:top w:w="15" w:type="dxa"/>
          <w:left w:w="15" w:type="dxa"/>
          <w:bottom w:w="15" w:type="dxa"/>
          <w:right w:w="15" w:type="dxa"/>
        </w:tblCellMar>
        <w:tblLook w:val="04A0"/>
      </w:tblPr>
      <w:tblGrid>
        <w:gridCol w:w="208"/>
        <w:gridCol w:w="5507"/>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tc>
        <w:tc>
          <w:tcPr>
            <w:tcW w:w="5462" w:type="dxa"/>
            <w:tcBorders>
              <w:top w:val="nil"/>
              <w:left w:val="nil"/>
              <w:bottom w:val="nil"/>
              <w:right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Oct Number :</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65</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Deci</w:t>
            </w:r>
            <w:proofErr w:type="spellEnd"/>
            <w:r w:rsidRPr="00C02669">
              <w:rPr>
                <w:rFonts w:ascii="Tw Cen MT" w:eastAsia="Times New Roman" w:hAnsi="Tw Cen MT" w:cs="Arial"/>
                <w:color w:val="000000" w:themeColor="text1"/>
                <w:sz w:val="24"/>
                <w:szCs w:val="24"/>
              </w:rPr>
              <w:t xml:space="preserve"> Number is : 53</w:t>
            </w:r>
          </w:p>
        </w:tc>
      </w:tr>
    </w:tbl>
    <w:p w:rsidR="00DE70CA" w:rsidRDefault="00DE70CA"/>
    <w:p w:rsidR="00407239" w:rsidRPr="00C02669" w:rsidRDefault="00407239" w:rsidP="00407239">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Convert Fahrenheit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Celsius | Vice Versa</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Celsius Temperature Scale: </w:t>
      </w:r>
      <w:r w:rsidRPr="00C02669">
        <w:rPr>
          <w:rFonts w:ascii="Tw Cen MT" w:hAnsi="Tw Cen MT" w:cs="Arial"/>
          <w:color w:val="000000" w:themeColor="text1"/>
        </w:rPr>
        <w:t>Earlier known as the Centigrade Scale, the Celsius Scale is a widely used one, also an SI derived unit for temperature. The normal scale of a Celsius thermometer measures from 0°C (Water’s freezing point at Standard Atmospheric Pressure) to 100°C (Water’s boiling point at Standard Atmospheric Pressure)</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Fahrenheit Temperature Scale:  </w:t>
      </w:r>
      <w:r w:rsidRPr="00C02669">
        <w:rPr>
          <w:rFonts w:ascii="Tw Cen MT" w:hAnsi="Tw Cen MT" w:cs="Arial"/>
          <w:color w:val="000000" w:themeColor="text1"/>
        </w:rPr>
        <w:t xml:space="preserve">The Fahrenheit Scale is specifically used in the U.S.A and few other places. The normal scale of a Fahrenheit thermometer ranges from 32°F (Water’s freezing point at </w:t>
      </w:r>
      <w:proofErr w:type="gramStart"/>
      <w:r w:rsidRPr="00C02669">
        <w:rPr>
          <w:rFonts w:ascii="Tw Cen MT" w:hAnsi="Tw Cen MT" w:cs="Arial"/>
          <w:color w:val="000000" w:themeColor="text1"/>
        </w:rPr>
        <w:t>Std</w:t>
      </w:r>
      <w:proofErr w:type="gram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Atm</w:t>
      </w:r>
      <w:proofErr w:type="spellEnd"/>
      <w:r w:rsidRPr="00C02669">
        <w:rPr>
          <w:rFonts w:ascii="Tw Cen MT" w:hAnsi="Tw Cen MT" w:cs="Arial"/>
          <w:color w:val="000000" w:themeColor="text1"/>
        </w:rPr>
        <w:t xml:space="preserve"> Pressure) and 212°F (Water’s boiling point at Std </w:t>
      </w:r>
      <w:proofErr w:type="spellStart"/>
      <w:r w:rsidRPr="00C02669">
        <w:rPr>
          <w:rFonts w:ascii="Tw Cen MT" w:hAnsi="Tw Cen MT" w:cs="Arial"/>
          <w:color w:val="000000" w:themeColor="text1"/>
        </w:rPr>
        <w:t>Atm</w:t>
      </w:r>
      <w:proofErr w:type="spellEnd"/>
      <w:r w:rsidRPr="00C02669">
        <w:rPr>
          <w:rFonts w:ascii="Tw Cen MT" w:hAnsi="Tw Cen MT" w:cs="Arial"/>
          <w:color w:val="000000" w:themeColor="text1"/>
        </w:rPr>
        <w:t xml:space="preserve"> Pressure)</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formula to convert </w:t>
      </w:r>
      <w:r w:rsidRPr="00C02669">
        <w:rPr>
          <w:rStyle w:val="Strong"/>
          <w:rFonts w:ascii="Tw Cen MT" w:eastAsiaTheme="majorEastAsia" w:hAnsi="Tw Cen MT" w:cs="Arial"/>
          <w:color w:val="000000" w:themeColor="text1"/>
          <w:bdr w:val="none" w:sz="0" w:space="0" w:color="auto" w:frame="1"/>
        </w:rPr>
        <w:t>Fahrenheit</w:t>
      </w:r>
      <w:r w:rsidRPr="00C02669">
        <w:rPr>
          <w:rFonts w:ascii="Tw Cen MT" w:hAnsi="Tw Cen MT" w:cs="Arial"/>
          <w:color w:val="000000" w:themeColor="text1"/>
        </w:rPr>
        <w:t> into </w:t>
      </w:r>
      <w:r w:rsidRPr="00C02669">
        <w:rPr>
          <w:rStyle w:val="Strong"/>
          <w:rFonts w:ascii="Tw Cen MT" w:eastAsiaTheme="majorEastAsia" w:hAnsi="Tw Cen MT" w:cs="Arial"/>
          <w:color w:val="000000" w:themeColor="text1"/>
          <w:bdr w:val="none" w:sz="0" w:space="0" w:color="auto" w:frame="1"/>
        </w:rPr>
        <w:t>Celsius</w:t>
      </w:r>
      <w:r w:rsidRPr="00C02669">
        <w:rPr>
          <w:rFonts w:ascii="Tw Cen MT" w:hAnsi="Tw Cen MT" w:cs="Arial"/>
          <w:color w:val="000000" w:themeColor="text1"/>
        </w:rPr>
        <w:t>:</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inline distT="0" distB="0" distL="0" distR="0">
            <wp:extent cx="863534" cy="428263"/>
            <wp:effectExtent l="19050" t="0" r="0" b="0"/>
            <wp:docPr id="86" name="Picture 86" descr="Java Program Fahrenheit to Cels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Java Program Fahrenheit to Celsius"/>
                    <pic:cNvPicPr>
                      <a:picLocks noChangeAspect="1" noChangeArrowheads="1"/>
                    </pic:cNvPicPr>
                  </pic:nvPicPr>
                  <pic:blipFill>
                    <a:blip r:embed="rId158" cstate="print"/>
                    <a:srcRect/>
                    <a:stretch>
                      <a:fillRect/>
                    </a:stretch>
                  </pic:blipFill>
                  <pic:spPr bwMode="auto">
                    <a:xfrm>
                      <a:off x="0" y="0"/>
                      <a:ext cx="863733" cy="428362"/>
                    </a:xfrm>
                    <a:prstGeom prst="rect">
                      <a:avLst/>
                    </a:prstGeom>
                    <a:noFill/>
                    <a:ln w="9525">
                      <a:noFill/>
                      <a:miter lim="800000"/>
                      <a:headEnd/>
                      <a:tailEnd/>
                    </a:ln>
                  </pic:spPr>
                </pic:pic>
              </a:graphicData>
            </a:graphic>
          </wp:inline>
        </w:drawing>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formula to convert </w:t>
      </w:r>
      <w:r w:rsidRPr="00C02669">
        <w:rPr>
          <w:rStyle w:val="Strong"/>
          <w:rFonts w:ascii="Tw Cen MT" w:eastAsiaTheme="majorEastAsia" w:hAnsi="Tw Cen MT" w:cs="Arial"/>
          <w:color w:val="000000" w:themeColor="text1"/>
          <w:bdr w:val="none" w:sz="0" w:space="0" w:color="auto" w:frame="1"/>
        </w:rPr>
        <w:t>Celsius</w:t>
      </w:r>
      <w:r w:rsidRPr="00C02669">
        <w:rPr>
          <w:rFonts w:ascii="Tw Cen MT" w:hAnsi="Tw Cen MT" w:cs="Arial"/>
          <w:color w:val="000000" w:themeColor="text1"/>
        </w:rPr>
        <w:t> to </w:t>
      </w:r>
      <w:r w:rsidRPr="00C02669">
        <w:rPr>
          <w:rStyle w:val="Strong"/>
          <w:rFonts w:ascii="Tw Cen MT" w:eastAsiaTheme="majorEastAsia" w:hAnsi="Tw Cen MT" w:cs="Arial"/>
          <w:color w:val="000000" w:themeColor="text1"/>
          <w:bdr w:val="none" w:sz="0" w:space="0" w:color="auto" w:frame="1"/>
        </w:rPr>
        <w:t>Fahrenheit</w:t>
      </w:r>
      <w:r w:rsidRPr="00C02669">
        <w:rPr>
          <w:rFonts w:ascii="Tw Cen MT" w:hAnsi="Tw Cen MT" w:cs="Arial"/>
          <w:color w:val="000000" w:themeColor="text1"/>
        </w:rPr>
        <w:t>:</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inline distT="0" distB="0" distL="0" distR="0">
            <wp:extent cx="906752" cy="364603"/>
            <wp:effectExtent l="19050" t="0" r="7648" b="0"/>
            <wp:docPr id="87" name="Picture 87" descr="Java Program Celsius to Fahrenh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Java Program Celsius to Fahrenheit"/>
                    <pic:cNvPicPr>
                      <a:picLocks noChangeAspect="1" noChangeArrowheads="1"/>
                    </pic:cNvPicPr>
                  </pic:nvPicPr>
                  <pic:blipFill>
                    <a:blip r:embed="rId159" cstate="print"/>
                    <a:srcRect/>
                    <a:stretch>
                      <a:fillRect/>
                    </a:stretch>
                  </pic:blipFill>
                  <pic:spPr bwMode="auto">
                    <a:xfrm>
                      <a:off x="0" y="0"/>
                      <a:ext cx="907772" cy="365013"/>
                    </a:xfrm>
                    <a:prstGeom prst="rect">
                      <a:avLst/>
                    </a:prstGeom>
                    <a:noFill/>
                    <a:ln w="9525">
                      <a:noFill/>
                      <a:miter lim="800000"/>
                      <a:headEnd/>
                      <a:tailEnd/>
                    </a:ln>
                  </pic:spPr>
                </pic:pic>
              </a:graphicData>
            </a:graphic>
          </wp:inline>
        </w:drawing>
      </w:r>
    </w:p>
    <w:p w:rsidR="00407239" w:rsidRPr="00C02669" w:rsidRDefault="00407239" w:rsidP="00407239">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Using Static Method</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Read the temperature value using scanner object as </w:t>
      </w:r>
      <w:proofErr w:type="spellStart"/>
      <w:proofErr w:type="gramStart"/>
      <w:r w:rsidRPr="00C02669">
        <w:rPr>
          <w:rFonts w:ascii="Tw Cen MT" w:hAnsi="Tw Cen MT" w:cs="Arial"/>
          <w:color w:val="000000" w:themeColor="text1"/>
        </w:rPr>
        <w:t>sc.nextInt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and store it in the variable a.</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In this program, we have the static method </w:t>
      </w:r>
      <w:proofErr w:type="spellStart"/>
      <w:proofErr w:type="gramStart"/>
      <w:r w:rsidRPr="00C02669">
        <w:rPr>
          <w:rFonts w:ascii="Tw Cen MT" w:hAnsi="Tw Cen MT" w:cs="Arial"/>
          <w:color w:val="000000" w:themeColor="text1"/>
        </w:rPr>
        <w:t>celsius</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double f), which converts the Fahrenheit temperature into Celsius temperature by using the formula (f-32)*5/9.</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In the main method, call the </w:t>
      </w:r>
      <w:proofErr w:type="spellStart"/>
      <w:r w:rsidRPr="00C02669">
        <w:rPr>
          <w:rFonts w:ascii="Tw Cen MT" w:hAnsi="Tw Cen MT" w:cs="Arial"/>
          <w:color w:val="000000" w:themeColor="text1"/>
        </w:rPr>
        <w:t>celsius</w:t>
      </w:r>
      <w:proofErr w:type="spellEnd"/>
      <w:r w:rsidRPr="00C02669">
        <w:rPr>
          <w:rFonts w:ascii="Tw Cen MT" w:hAnsi="Tw Cen MT" w:cs="Arial"/>
          <w:color w:val="000000" w:themeColor="text1"/>
        </w:rPr>
        <w:t xml:space="preserve"> method as </w:t>
      </w:r>
      <w:proofErr w:type="spellStart"/>
      <w:proofErr w:type="gramStart"/>
      <w:r w:rsidRPr="00C02669">
        <w:rPr>
          <w:rFonts w:ascii="Tw Cen MT" w:hAnsi="Tw Cen MT" w:cs="Arial"/>
          <w:color w:val="000000" w:themeColor="text1"/>
        </w:rPr>
        <w:t>celsius</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a), then </w:t>
      </w:r>
      <w:proofErr w:type="spellStart"/>
      <w:r w:rsidRPr="00C02669">
        <w:rPr>
          <w:rFonts w:ascii="Tw Cen MT" w:hAnsi="Tw Cen MT" w:cs="Arial"/>
          <w:color w:val="000000" w:themeColor="text1"/>
        </w:rPr>
        <w:t>celsius</w:t>
      </w:r>
      <w:proofErr w:type="spellEnd"/>
      <w:r w:rsidRPr="00C02669">
        <w:rPr>
          <w:rFonts w:ascii="Tw Cen MT" w:hAnsi="Tw Cen MT" w:cs="Arial"/>
          <w:color w:val="000000" w:themeColor="text1"/>
        </w:rPr>
        <w:t>(double f) method returns the Celsius temperature.</w:t>
      </w:r>
    </w:p>
    <w:p w:rsidR="00407239" w:rsidRDefault="00407239" w:rsidP="00407239">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232158" cy="1781033"/>
            <wp:effectExtent l="19050" t="0" r="6342" b="0"/>
            <wp:docPr id="1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cstate="print"/>
                    <a:srcRect/>
                    <a:stretch>
                      <a:fillRect/>
                    </a:stretch>
                  </pic:blipFill>
                  <pic:spPr bwMode="auto">
                    <a:xfrm>
                      <a:off x="0" y="0"/>
                      <a:ext cx="3232030" cy="1780962"/>
                    </a:xfrm>
                    <a:prstGeom prst="rect">
                      <a:avLst/>
                    </a:prstGeom>
                    <a:noFill/>
                    <a:ln w="9525">
                      <a:noFill/>
                      <a:miter lim="800000"/>
                      <a:headEnd/>
                      <a:tailEnd/>
                    </a:ln>
                  </pic:spPr>
                </pic:pic>
              </a:graphicData>
            </a:graphic>
          </wp:inline>
        </w:drawing>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Fahrenheit </w:t>
            </w:r>
            <w:r w:rsidRPr="00C02669">
              <w:rPr>
                <w:rStyle w:val="crayon-i"/>
                <w:rFonts w:ascii="Tw Cen MT" w:hAnsi="Tw Cen MT" w:cs="Arial"/>
                <w:color w:val="000000" w:themeColor="text1"/>
                <w:sz w:val="24"/>
                <w:szCs w:val="24"/>
                <w:bdr w:val="none" w:sz="0" w:space="0" w:color="auto" w:frame="1"/>
              </w:rPr>
              <w:t>temperature</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56</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Celsius temperature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13.333333333333334</w:t>
            </w:r>
          </w:p>
        </w:tc>
      </w:tr>
    </w:tbl>
    <w:p w:rsidR="00407239" w:rsidRPr="00C02669" w:rsidRDefault="00407239" w:rsidP="00407239">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color w:val="000000" w:themeColor="text1"/>
          <w:sz w:val="24"/>
          <w:szCs w:val="24"/>
          <w:bdr w:val="none" w:sz="0" w:space="0" w:color="auto" w:frame="1"/>
        </w:rPr>
        <w:t xml:space="preserve">Fahrenheit to Celsius </w:t>
      </w:r>
      <w:proofErr w:type="gramStart"/>
      <w:r w:rsidRPr="00C02669">
        <w:rPr>
          <w:rFonts w:ascii="Tw Cen MT" w:hAnsi="Tw Cen MT" w:cs="Arial"/>
          <w:color w:val="000000" w:themeColor="text1"/>
          <w:sz w:val="24"/>
          <w:szCs w:val="24"/>
          <w:bdr w:val="none" w:sz="0" w:space="0" w:color="auto" w:frame="1"/>
        </w:rPr>
        <w:t>Using</w:t>
      </w:r>
      <w:proofErr w:type="gramEnd"/>
      <w:r w:rsidRPr="00C02669">
        <w:rPr>
          <w:rFonts w:ascii="Tw Cen MT" w:hAnsi="Tw Cen MT" w:cs="Arial"/>
          <w:color w:val="000000" w:themeColor="text1"/>
          <w:sz w:val="24"/>
          <w:szCs w:val="24"/>
          <w:bdr w:val="none" w:sz="0" w:space="0" w:color="auto" w:frame="1"/>
        </w:rPr>
        <w:t xml:space="preserve"> method</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In this program </w:t>
      </w:r>
      <w:proofErr w:type="spellStart"/>
      <w:proofErr w:type="gramStart"/>
      <w:r w:rsidRPr="00C02669">
        <w:rPr>
          <w:rFonts w:ascii="Tw Cen MT" w:hAnsi="Tw Cen MT" w:cs="Arial"/>
          <w:color w:val="000000" w:themeColor="text1"/>
        </w:rPr>
        <w:t>celsius</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double f) is the method which calculates the Celsius temperature to the given Fahrenheit temperature using the formula (f-32)*5/9.</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We will call this method using</w:t>
      </w:r>
      <w:proofErr w:type="gramStart"/>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FahrenheittoCelsius</w:t>
      </w:r>
      <w:proofErr w:type="spellEnd"/>
      <w:proofErr w:type="gramEnd"/>
      <w:r w:rsidRPr="00C02669">
        <w:rPr>
          <w:rFonts w:ascii="Tw Cen MT" w:hAnsi="Tw Cen MT" w:cs="Arial"/>
          <w:color w:val="000000" w:themeColor="text1"/>
        </w:rPr>
        <w:t xml:space="preserve"> class object “</w:t>
      </w:r>
      <w:proofErr w:type="spellStart"/>
      <w:r w:rsidRPr="00C02669">
        <w:rPr>
          <w:rFonts w:ascii="Tw Cen MT" w:hAnsi="Tw Cen MT" w:cs="Arial"/>
          <w:color w:val="000000" w:themeColor="text1"/>
        </w:rPr>
        <w:t>fah</w:t>
      </w:r>
      <w:proofErr w:type="spellEnd"/>
      <w:r w:rsidRPr="00C02669">
        <w:rPr>
          <w:rFonts w:ascii="Tw Cen MT" w:hAnsi="Tw Cen MT" w:cs="Arial"/>
          <w:color w:val="000000" w:themeColor="text1"/>
        </w:rPr>
        <w:t>” as </w:t>
      </w:r>
      <w:proofErr w:type="spellStart"/>
      <w:r w:rsidRPr="00C02669">
        <w:rPr>
          <w:rFonts w:ascii="Tw Cen MT" w:hAnsi="Tw Cen MT" w:cs="Arial"/>
          <w:color w:val="000000" w:themeColor="text1"/>
        </w:rPr>
        <w:t>fah.celsius</w:t>
      </w:r>
      <w:proofErr w:type="spellEnd"/>
      <w:r w:rsidRPr="00C02669">
        <w:rPr>
          <w:rFonts w:ascii="Tw Cen MT" w:hAnsi="Tw Cen MT" w:cs="Arial"/>
          <w:color w:val="000000" w:themeColor="text1"/>
        </w:rPr>
        <w:t>(a), this method returns the double data type value.</w:t>
      </w:r>
    </w:p>
    <w:p w:rsidR="00407239" w:rsidRDefault="00407239" w:rsidP="00407239">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439321" cy="2238233"/>
            <wp:effectExtent l="19050" t="0" r="8729" b="0"/>
            <wp:docPr id="1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1" cstate="print"/>
                    <a:srcRect/>
                    <a:stretch>
                      <a:fillRect/>
                    </a:stretch>
                  </pic:blipFill>
                  <pic:spPr bwMode="auto">
                    <a:xfrm>
                      <a:off x="0" y="0"/>
                      <a:ext cx="3439012" cy="2238032"/>
                    </a:xfrm>
                    <a:prstGeom prst="rect">
                      <a:avLst/>
                    </a:prstGeom>
                    <a:noFill/>
                    <a:ln w="9525">
                      <a:noFill/>
                      <a:miter lim="800000"/>
                      <a:headEnd/>
                      <a:tailEnd/>
                    </a:ln>
                  </pic:spPr>
                </pic:pic>
              </a:graphicData>
            </a:graphic>
          </wp:inline>
        </w:drawing>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Fahrenheit </w:t>
            </w:r>
            <w:r w:rsidRPr="00C02669">
              <w:rPr>
                <w:rStyle w:val="crayon-i"/>
                <w:rFonts w:ascii="Tw Cen MT" w:hAnsi="Tw Cen MT" w:cs="Arial"/>
                <w:color w:val="000000" w:themeColor="text1"/>
                <w:sz w:val="24"/>
                <w:szCs w:val="24"/>
                <w:bdr w:val="none" w:sz="0" w:space="0" w:color="auto" w:frame="1"/>
              </w:rPr>
              <w:t>temperature</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250</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Celsius temperature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121.11111111111111</w:t>
            </w:r>
          </w:p>
        </w:tc>
      </w:tr>
    </w:tbl>
    <w:p w:rsidR="00407239" w:rsidRPr="00C02669" w:rsidRDefault="00407239" w:rsidP="00407239">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i w:val="0"/>
          <w:color w:val="000000" w:themeColor="text1"/>
          <w:sz w:val="24"/>
          <w:szCs w:val="24"/>
          <w:bdr w:val="none" w:sz="0" w:space="0" w:color="auto" w:frame="1"/>
        </w:rPr>
        <w:lastRenderedPageBreak/>
        <w:t>Fahrenheit to Celsius and Vice Versa Using Switch Case</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Read the value using scanner class object </w:t>
      </w:r>
      <w:proofErr w:type="spellStart"/>
      <w:proofErr w:type="gramStart"/>
      <w:r w:rsidRPr="00C02669">
        <w:rPr>
          <w:rFonts w:ascii="Tw Cen MT" w:hAnsi="Tw Cen MT" w:cs="Arial"/>
          <w:color w:val="000000" w:themeColor="text1"/>
        </w:rPr>
        <w:t>sc.nextInt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and store it in the variable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 Here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 represents </w:t>
      </w:r>
      <w:proofErr w:type="gramStart"/>
      <w:r w:rsidRPr="00C02669">
        <w:rPr>
          <w:rFonts w:ascii="Tw Cen MT" w:hAnsi="Tw Cen MT" w:cs="Arial"/>
          <w:color w:val="000000" w:themeColor="text1"/>
        </w:rPr>
        <w:t>the  type</w:t>
      </w:r>
      <w:proofErr w:type="gramEnd"/>
      <w:r w:rsidRPr="00C02669">
        <w:rPr>
          <w:rFonts w:ascii="Tw Cen MT" w:hAnsi="Tw Cen MT" w:cs="Arial"/>
          <w:color w:val="000000" w:themeColor="text1"/>
        </w:rPr>
        <w:t xml:space="preserve"> of conversion i.e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=1 represents  Fahrenheit to </w:t>
      </w:r>
      <w:proofErr w:type="spellStart"/>
      <w:r w:rsidRPr="00C02669">
        <w:rPr>
          <w:rFonts w:ascii="Tw Cen MT" w:hAnsi="Tw Cen MT" w:cs="Arial"/>
          <w:color w:val="000000" w:themeColor="text1"/>
        </w:rPr>
        <w:t>Celsius,ch</w:t>
      </w:r>
      <w:proofErr w:type="spellEnd"/>
      <w:r w:rsidRPr="00C02669">
        <w:rPr>
          <w:rFonts w:ascii="Tw Cen MT" w:hAnsi="Tw Cen MT" w:cs="Arial"/>
          <w:color w:val="000000" w:themeColor="text1"/>
        </w:rPr>
        <w:t>=2 represents  Celsius  to Fahrenheit</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If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 matches with case 1 then that block will be executed, if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=2 then case 2 blocks will be executed. If we don’t have a break-in case then switch executes all cases.</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If none of the cases matches with the switch then default block will be executed.</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xml:space="preserve"> In our example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=1 so case 1: will be executed and calculates the Celsius temperature using the formulas</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c</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 xml:space="preserve">f-32)*5/9. </w:t>
      </w:r>
      <w:proofErr w:type="gramStart"/>
      <w:r w:rsidRPr="00C02669">
        <w:rPr>
          <w:rFonts w:ascii="Tw Cen MT" w:hAnsi="Tw Cen MT" w:cs="Arial"/>
          <w:color w:val="000000" w:themeColor="text1"/>
        </w:rPr>
        <w:t>it</w:t>
      </w:r>
      <w:proofErr w:type="gramEnd"/>
      <w:r w:rsidRPr="00C02669">
        <w:rPr>
          <w:rFonts w:ascii="Tw Cen MT" w:hAnsi="Tw Cen MT" w:cs="Arial"/>
          <w:color w:val="000000" w:themeColor="text1"/>
        </w:rPr>
        <w:t xml:space="preserve"> has “break” so it comes out of the switch.</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if</w:t>
      </w:r>
      <w:proofErr w:type="gram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 xml:space="preserve">=2, then switch search for the case which matches with </w:t>
      </w:r>
      <w:proofErr w:type="spellStart"/>
      <w:r w:rsidRPr="00C02669">
        <w:rPr>
          <w:rFonts w:ascii="Tw Cen MT" w:hAnsi="Tw Cen MT" w:cs="Arial"/>
          <w:color w:val="000000" w:themeColor="text1"/>
        </w:rPr>
        <w:t>ch</w:t>
      </w:r>
      <w:proofErr w:type="spellEnd"/>
      <w:r w:rsidRPr="00C02669">
        <w:rPr>
          <w:rFonts w:ascii="Tw Cen MT" w:hAnsi="Tw Cen MT" w:cs="Arial"/>
          <w:color w:val="000000" w:themeColor="text1"/>
        </w:rPr>
        <w:t>=2, so case 1 doesn’t match so come to case 2 and executes the case 2 block. Here case 1 will not be executed.</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tc>
        <w:tc>
          <w:tcPr>
            <w:tcW w:w="5468" w:type="dxa"/>
            <w:tcBorders>
              <w:top w:val="nil"/>
              <w:left w:val="nil"/>
              <w:bottom w:val="nil"/>
              <w:right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Choose type of </w:t>
            </w:r>
            <w:r w:rsidRPr="00C02669">
              <w:rPr>
                <w:rStyle w:val="crayon-i"/>
                <w:rFonts w:ascii="Tw Cen MT" w:hAnsi="Tw Cen MT" w:cs="Arial"/>
                <w:color w:val="000000" w:themeColor="text1"/>
                <w:sz w:val="24"/>
                <w:szCs w:val="24"/>
                <w:bdr w:val="none" w:sz="0" w:space="0" w:color="auto" w:frame="1"/>
              </w:rPr>
              <w:t>conversion</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1.Fahrenheit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to</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Celsius</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2.Celsius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to</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Fahrenheit</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Fahrenheit </w:t>
            </w:r>
            <w:r w:rsidRPr="00C02669">
              <w:rPr>
                <w:rStyle w:val="crayon-i"/>
                <w:rFonts w:ascii="Tw Cen MT" w:hAnsi="Tw Cen MT" w:cs="Arial"/>
                <w:color w:val="000000" w:themeColor="text1"/>
                <w:sz w:val="24"/>
                <w:szCs w:val="24"/>
                <w:bdr w:val="none" w:sz="0" w:space="0" w:color="auto" w:frame="1"/>
              </w:rPr>
              <w:t>temperature</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32</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Celsius temperature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0.0</w:t>
            </w:r>
          </w:p>
        </w:tc>
      </w:tr>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tc>
        <w:tc>
          <w:tcPr>
            <w:tcW w:w="5468" w:type="dxa"/>
            <w:tcBorders>
              <w:top w:val="nil"/>
              <w:left w:val="nil"/>
              <w:bottom w:val="nil"/>
              <w:right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Choose type of </w:t>
            </w:r>
            <w:r w:rsidRPr="00C02669">
              <w:rPr>
                <w:rStyle w:val="crayon-i"/>
                <w:rFonts w:ascii="Tw Cen MT" w:hAnsi="Tw Cen MT" w:cs="Arial"/>
                <w:color w:val="000000" w:themeColor="text1"/>
                <w:sz w:val="24"/>
                <w:szCs w:val="24"/>
                <w:bdr w:val="none" w:sz="0" w:space="0" w:color="auto" w:frame="1"/>
              </w:rPr>
              <w:t>conversion</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1.Fahrenheit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to</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Celsius</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2.Celsius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to</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Fahrenheit</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Celsius </w:t>
            </w:r>
            <w:r w:rsidRPr="00C02669">
              <w:rPr>
                <w:rStyle w:val="crayon-i"/>
                <w:rFonts w:ascii="Tw Cen MT" w:hAnsi="Tw Cen MT" w:cs="Arial"/>
                <w:color w:val="000000" w:themeColor="text1"/>
                <w:sz w:val="24"/>
                <w:szCs w:val="24"/>
                <w:bdr w:val="none" w:sz="0" w:space="0" w:color="auto" w:frame="1"/>
              </w:rPr>
              <w:t>temperature</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32</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Fahrenheit temperature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89.6</w:t>
            </w:r>
          </w:p>
        </w:tc>
      </w:tr>
    </w:tbl>
    <w:p w:rsidR="00407239" w:rsidRPr="00C02669" w:rsidRDefault="00407239" w:rsidP="00407239">
      <w:pPr>
        <w:pStyle w:val="Heading5"/>
        <w:spacing w:before="0" w:line="240" w:lineRule="atLeast"/>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xml:space="preserve">C </w:t>
      </w:r>
      <w:proofErr w:type="gramStart"/>
      <w:r w:rsidRPr="00C02669">
        <w:rPr>
          <w:rFonts w:ascii="Tw Cen MT" w:hAnsi="Tw Cen MT" w:cs="Arial"/>
          <w:color w:val="000000" w:themeColor="text1"/>
          <w:sz w:val="24"/>
          <w:szCs w:val="24"/>
          <w:bdr w:val="none" w:sz="0" w:space="0" w:color="auto" w:frame="1"/>
        </w:rPr>
        <w:t>To</w:t>
      </w:r>
      <w:proofErr w:type="gramEnd"/>
      <w:r w:rsidRPr="00C02669">
        <w:rPr>
          <w:rFonts w:ascii="Tw Cen MT" w:hAnsi="Tw Cen MT" w:cs="Arial"/>
          <w:color w:val="000000" w:themeColor="text1"/>
          <w:sz w:val="24"/>
          <w:szCs w:val="24"/>
          <w:bdr w:val="none" w:sz="0" w:space="0" w:color="auto" w:frame="1"/>
        </w:rPr>
        <w:t xml:space="preserve"> F using Static Method</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In this program, we have the static method </w:t>
      </w:r>
      <w:proofErr w:type="spellStart"/>
      <w:proofErr w:type="gramStart"/>
      <w:r w:rsidRPr="00C02669">
        <w:rPr>
          <w:rFonts w:ascii="Tw Cen MT" w:hAnsi="Tw Cen MT" w:cs="Arial"/>
          <w:color w:val="000000" w:themeColor="text1"/>
        </w:rPr>
        <w:t>fahrenheit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double c) which converts the Celsius temperature into Fahrenheit temperature using the formula  ((9*c)/5)+32.</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The main method which is static calls the static method </w:t>
      </w:r>
      <w:proofErr w:type="spellStart"/>
      <w:proofErr w:type="gramStart"/>
      <w:r w:rsidRPr="00C02669">
        <w:rPr>
          <w:rFonts w:ascii="Tw Cen MT" w:hAnsi="Tw Cen MT" w:cs="Arial"/>
          <w:color w:val="000000" w:themeColor="text1"/>
        </w:rPr>
        <w:t>fahrenheit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double c) as </w:t>
      </w:r>
      <w:proofErr w:type="spellStart"/>
      <w:r w:rsidRPr="00C02669">
        <w:rPr>
          <w:rFonts w:ascii="Tw Cen MT" w:hAnsi="Tw Cen MT" w:cs="Arial"/>
          <w:color w:val="000000" w:themeColor="text1"/>
        </w:rPr>
        <w:t>fahrenheit</w:t>
      </w:r>
      <w:proofErr w:type="spellEnd"/>
      <w:r w:rsidRPr="00C02669">
        <w:rPr>
          <w:rFonts w:ascii="Tw Cen MT" w:hAnsi="Tw Cen MT" w:cs="Arial"/>
          <w:color w:val="000000" w:themeColor="text1"/>
        </w:rPr>
        <w:t>(a) then it returns the Fahrenheit temperature.</w:t>
      </w:r>
    </w:p>
    <w:p w:rsidR="00407239" w:rsidRDefault="00407239" w:rsidP="00407239">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946426" cy="2013045"/>
            <wp:effectExtent l="19050" t="0" r="0" b="0"/>
            <wp:docPr id="2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cstate="print"/>
                    <a:srcRect/>
                    <a:stretch>
                      <a:fillRect/>
                    </a:stretch>
                  </pic:blipFill>
                  <pic:spPr bwMode="auto">
                    <a:xfrm>
                      <a:off x="0" y="0"/>
                      <a:ext cx="3946818" cy="2013245"/>
                    </a:xfrm>
                    <a:prstGeom prst="rect">
                      <a:avLst/>
                    </a:prstGeom>
                    <a:noFill/>
                    <a:ln w="9525">
                      <a:noFill/>
                      <a:miter lim="800000"/>
                      <a:headEnd/>
                      <a:tailEnd/>
                    </a:ln>
                  </pic:spPr>
                </pic:pic>
              </a:graphicData>
            </a:graphic>
          </wp:inline>
        </w:drawing>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07239" w:rsidRPr="00C02669" w:rsidRDefault="00407239"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Celsius </w:t>
            </w:r>
            <w:r w:rsidRPr="00C02669">
              <w:rPr>
                <w:rStyle w:val="crayon-i"/>
                <w:rFonts w:ascii="Tw Cen MT" w:hAnsi="Tw Cen MT" w:cs="Arial"/>
                <w:color w:val="000000" w:themeColor="text1"/>
                <w:sz w:val="24"/>
                <w:szCs w:val="24"/>
                <w:bdr w:val="none" w:sz="0" w:space="0" w:color="auto" w:frame="1"/>
              </w:rPr>
              <w:t>temperature</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32</w:t>
            </w:r>
          </w:p>
          <w:p w:rsidR="00407239" w:rsidRPr="00C02669" w:rsidRDefault="00407239"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Fahrenheit temperature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89.6</w:t>
            </w:r>
          </w:p>
        </w:tc>
      </w:tr>
    </w:tbl>
    <w:p w:rsidR="00407239" w:rsidRPr="00C02669" w:rsidRDefault="00407239" w:rsidP="00407239">
      <w:pPr>
        <w:pStyle w:val="Heading6"/>
        <w:spacing w:before="0" w:line="240" w:lineRule="atLeast"/>
        <w:jc w:val="both"/>
        <w:rPr>
          <w:rFonts w:ascii="Tw Cen MT" w:hAnsi="Tw Cen MT" w:cs="Arial"/>
          <w:b/>
          <w:bCs/>
          <w:color w:val="000000" w:themeColor="text1"/>
          <w:sz w:val="24"/>
          <w:szCs w:val="24"/>
        </w:rPr>
      </w:pPr>
      <w:r w:rsidRPr="00C02669">
        <w:rPr>
          <w:rFonts w:ascii="Tw Cen MT" w:hAnsi="Tw Cen MT" w:cs="Arial"/>
          <w:color w:val="000000" w:themeColor="text1"/>
          <w:sz w:val="24"/>
          <w:szCs w:val="24"/>
          <w:bdr w:val="none" w:sz="0" w:space="0" w:color="auto" w:frame="1"/>
        </w:rPr>
        <w:lastRenderedPageBreak/>
        <w:t xml:space="preserve">C </w:t>
      </w:r>
      <w:proofErr w:type="gramStart"/>
      <w:r w:rsidRPr="00C02669">
        <w:rPr>
          <w:rFonts w:ascii="Tw Cen MT" w:hAnsi="Tw Cen MT" w:cs="Arial"/>
          <w:color w:val="000000" w:themeColor="text1"/>
          <w:sz w:val="24"/>
          <w:szCs w:val="24"/>
          <w:bdr w:val="none" w:sz="0" w:space="0" w:color="auto" w:frame="1"/>
        </w:rPr>
        <w:t>To</w:t>
      </w:r>
      <w:proofErr w:type="gramEnd"/>
      <w:r w:rsidRPr="00C02669">
        <w:rPr>
          <w:rFonts w:ascii="Tw Cen MT" w:hAnsi="Tw Cen MT" w:cs="Arial"/>
          <w:color w:val="000000" w:themeColor="text1"/>
          <w:sz w:val="24"/>
          <w:szCs w:val="24"/>
          <w:bdr w:val="none" w:sz="0" w:space="0" w:color="auto" w:frame="1"/>
        </w:rPr>
        <w:t xml:space="preserve"> F using Method</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t>
      </w:r>
      <w:proofErr w:type="gramStart"/>
      <w:r w:rsidRPr="00C02669">
        <w:rPr>
          <w:rFonts w:ascii="Tw Cen MT" w:hAnsi="Tw Cen MT" w:cs="Arial"/>
          <w:color w:val="000000" w:themeColor="text1"/>
        </w:rPr>
        <w:t>double</w:t>
      </w:r>
      <w:proofErr w:type="gram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fahrenheit</w:t>
      </w:r>
      <w:proofErr w:type="spellEnd"/>
      <w:r w:rsidRPr="00C02669">
        <w:rPr>
          <w:rFonts w:ascii="Tw Cen MT" w:hAnsi="Tw Cen MT" w:cs="Arial"/>
          <w:color w:val="000000" w:themeColor="text1"/>
        </w:rPr>
        <w:t xml:space="preserve">(double c) is the method which calculates </w:t>
      </w:r>
      <w:proofErr w:type="spellStart"/>
      <w:r w:rsidRPr="00C02669">
        <w:rPr>
          <w:rFonts w:ascii="Tw Cen MT" w:hAnsi="Tw Cen MT" w:cs="Arial"/>
          <w:color w:val="000000" w:themeColor="text1"/>
        </w:rPr>
        <w:t>fahrenheit</w:t>
      </w:r>
      <w:proofErr w:type="spellEnd"/>
      <w:r w:rsidRPr="00C02669">
        <w:rPr>
          <w:rFonts w:ascii="Tw Cen MT" w:hAnsi="Tw Cen MT" w:cs="Arial"/>
          <w:color w:val="000000" w:themeColor="text1"/>
        </w:rPr>
        <w:t xml:space="preserve"> temperature to the given </w:t>
      </w:r>
      <w:proofErr w:type="spellStart"/>
      <w:r w:rsidRPr="00C02669">
        <w:rPr>
          <w:rFonts w:ascii="Tw Cen MT" w:hAnsi="Tw Cen MT" w:cs="Arial"/>
          <w:color w:val="000000" w:themeColor="text1"/>
        </w:rPr>
        <w:t>celsius</w:t>
      </w:r>
      <w:proofErr w:type="spellEnd"/>
      <w:r w:rsidRPr="00C02669">
        <w:rPr>
          <w:rFonts w:ascii="Tw Cen MT" w:hAnsi="Tw Cen MT" w:cs="Arial"/>
          <w:color w:val="000000" w:themeColor="text1"/>
        </w:rPr>
        <w:t xml:space="preserve"> temperature using the formula  ((9*c)/5)+32.</w:t>
      </w:r>
    </w:p>
    <w:p w:rsidR="00407239" w:rsidRPr="00C02669" w:rsidRDefault="00407239" w:rsidP="00407239">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We will call this method using </w:t>
      </w:r>
      <w:proofErr w:type="spellStart"/>
      <w:r w:rsidRPr="00C02669">
        <w:rPr>
          <w:rFonts w:ascii="Tw Cen MT" w:hAnsi="Tw Cen MT" w:cs="Arial"/>
          <w:color w:val="000000" w:themeColor="text1"/>
        </w:rPr>
        <w:t>CelsiustoFahrenheit</w:t>
      </w:r>
      <w:proofErr w:type="spellEnd"/>
      <w:r w:rsidRPr="00C02669">
        <w:rPr>
          <w:rFonts w:ascii="Tw Cen MT" w:hAnsi="Tw Cen MT" w:cs="Arial"/>
          <w:color w:val="000000" w:themeColor="text1"/>
        </w:rPr>
        <w:t xml:space="preserve"> class object “</w:t>
      </w:r>
      <w:proofErr w:type="spellStart"/>
      <w:r w:rsidRPr="00C02669">
        <w:rPr>
          <w:rFonts w:ascii="Tw Cen MT" w:hAnsi="Tw Cen MT" w:cs="Arial"/>
          <w:color w:val="000000" w:themeColor="text1"/>
        </w:rPr>
        <w:t>cel</w:t>
      </w:r>
      <w:proofErr w:type="spellEnd"/>
      <w:r w:rsidRPr="00C02669">
        <w:rPr>
          <w:rFonts w:ascii="Tw Cen MT" w:hAnsi="Tw Cen MT" w:cs="Arial"/>
          <w:color w:val="000000" w:themeColor="text1"/>
        </w:rPr>
        <w:t>” as </w:t>
      </w:r>
      <w:proofErr w:type="spellStart"/>
      <w:proofErr w:type="gramStart"/>
      <w:r w:rsidRPr="00C02669">
        <w:rPr>
          <w:rFonts w:ascii="Tw Cen MT" w:hAnsi="Tw Cen MT" w:cs="Arial"/>
          <w:color w:val="000000" w:themeColor="text1"/>
        </w:rPr>
        <w:t>cel.fahrenheit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a), then it returns the value, and assigned to the variable “result”.</w:t>
      </w:r>
    </w:p>
    <w:p w:rsidR="00407239" w:rsidRPr="00C02669" w:rsidRDefault="00407239" w:rsidP="00407239">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 xml:space="preserve">Convert Celsius </w:t>
      </w:r>
      <w:proofErr w:type="gramStart"/>
      <w:r w:rsidRPr="00C02669">
        <w:rPr>
          <w:rStyle w:val="crayon-title"/>
          <w:rFonts w:ascii="Tw Cen MT" w:hAnsi="Tw Cen MT" w:cs="Arial"/>
          <w:color w:val="000000" w:themeColor="text1"/>
          <w:sz w:val="24"/>
          <w:szCs w:val="24"/>
          <w:bdr w:val="none" w:sz="0" w:space="0" w:color="auto" w:frame="1"/>
        </w:rPr>
        <w:t>To</w:t>
      </w:r>
      <w:proofErr w:type="gramEnd"/>
      <w:r w:rsidRPr="00C02669">
        <w:rPr>
          <w:rStyle w:val="crayon-title"/>
          <w:rFonts w:ascii="Tw Cen MT" w:hAnsi="Tw Cen MT" w:cs="Arial"/>
          <w:color w:val="000000" w:themeColor="text1"/>
          <w:sz w:val="24"/>
          <w:szCs w:val="24"/>
          <w:bdr w:val="none" w:sz="0" w:space="0" w:color="auto" w:frame="1"/>
        </w:rPr>
        <w:t xml:space="preserve"> Fahrenheit Java Program Using Method</w:t>
      </w:r>
    </w:p>
    <w:p w:rsidR="00407239" w:rsidRPr="00C02669" w:rsidRDefault="00407239" w:rsidP="00407239">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p w:rsidR="00407239" w:rsidRDefault="00407239" w:rsidP="00407239">
      <w:pPr>
        <w:pStyle w:val="Heading3"/>
        <w:spacing w:line="312" w:lineRule="atLeast"/>
        <w:jc w:val="both"/>
      </w:pPr>
      <w:r>
        <w:rPr>
          <w:b w:val="0"/>
          <w:bCs w:val="0"/>
          <w:noProof/>
        </w:rPr>
        <w:drawing>
          <wp:inline distT="0" distB="0" distL="0" distR="0">
            <wp:extent cx="3602030" cy="2245056"/>
            <wp:effectExtent l="19050" t="0" r="0" b="0"/>
            <wp:docPr id="20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srcRect/>
                    <a:stretch>
                      <a:fillRect/>
                    </a:stretch>
                  </pic:blipFill>
                  <pic:spPr bwMode="auto">
                    <a:xfrm>
                      <a:off x="0" y="0"/>
                      <a:ext cx="3601693" cy="2244846"/>
                    </a:xfrm>
                    <a:prstGeom prst="rect">
                      <a:avLst/>
                    </a:prstGeom>
                    <a:noFill/>
                    <a:ln w="9525">
                      <a:noFill/>
                      <a:miter lim="800000"/>
                      <a:headEnd/>
                      <a:tailEnd/>
                    </a:ln>
                  </pic:spPr>
                </pic:pic>
              </a:graphicData>
            </a:graphic>
          </wp:inline>
        </w:drawing>
      </w:r>
    </w:p>
    <w:p w:rsidR="00407239" w:rsidRDefault="00407239"/>
    <w:p w:rsidR="00407239" w:rsidRPr="00C02669" w:rsidRDefault="00407239" w:rsidP="00407239">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Compound </w:t>
      </w:r>
      <w:proofErr w:type="gramStart"/>
      <w:r w:rsidRPr="00C02669">
        <w:rPr>
          <w:rFonts w:ascii="Tw Cen MT" w:eastAsia="Times New Roman" w:hAnsi="Tw Cen MT" w:cs="Arial"/>
          <w:b/>
          <w:bCs/>
          <w:color w:val="000000" w:themeColor="text1"/>
          <w:kern w:val="36"/>
          <w:sz w:val="24"/>
          <w:szCs w:val="24"/>
          <w:bdr w:val="none" w:sz="0" w:space="0" w:color="auto" w:frame="1"/>
        </w:rPr>
        <w:t>Interest :</w:t>
      </w:r>
      <w:proofErr w:type="gramEnd"/>
      <w:r w:rsidRPr="00C02669">
        <w:rPr>
          <w:rFonts w:ascii="Tw Cen MT" w:eastAsia="Times New Roman" w:hAnsi="Tw Cen MT" w:cs="Arial"/>
          <w:b/>
          <w:bCs/>
          <w:color w:val="000000" w:themeColor="text1"/>
          <w:kern w:val="36"/>
          <w:sz w:val="24"/>
          <w:szCs w:val="24"/>
          <w:bdr w:val="none" w:sz="0" w:space="0" w:color="auto" w:frame="1"/>
        </w:rPr>
        <w:t xml:space="preserve"> Java Program In 5 Simple Ways</w:t>
      </w:r>
    </w:p>
    <w:p w:rsidR="00407239" w:rsidRPr="00C02669" w:rsidRDefault="00407239" w:rsidP="00407239">
      <w:pPr>
        <w:numPr>
          <w:ilvl w:val="0"/>
          <w:numId w:val="54"/>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How to calculate compound interest in math?</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In simple, compound interest is </w:t>
      </w:r>
      <w:proofErr w:type="gramStart"/>
      <w:r w:rsidRPr="00C02669">
        <w:rPr>
          <w:rFonts w:ascii="Tw Cen MT" w:eastAsia="Times New Roman" w:hAnsi="Tw Cen MT" w:cs="Arial"/>
          <w:color w:val="000000" w:themeColor="text1"/>
          <w:sz w:val="24"/>
          <w:szCs w:val="24"/>
        </w:rPr>
        <w:t>a</w:t>
      </w:r>
      <w:proofErr w:type="gramEnd"/>
      <w:r w:rsidRPr="00C02669">
        <w:rPr>
          <w:rFonts w:ascii="Tw Cen MT" w:eastAsia="Times New Roman" w:hAnsi="Tw Cen MT" w:cs="Arial"/>
          <w:color w:val="000000" w:themeColor="text1"/>
          <w:sz w:val="24"/>
          <w:szCs w:val="24"/>
        </w:rPr>
        <w:t xml:space="preserve"> interest on interest. It’s the result of reinvesting.</w:t>
      </w:r>
    </w:p>
    <w:p w:rsidR="00407239" w:rsidRPr="00C02669" w:rsidRDefault="00407239" w:rsidP="00407239">
      <w:pPr>
        <w:numPr>
          <w:ilvl w:val="0"/>
          <w:numId w:val="55"/>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What’s the formula to find the compound interest?</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noProof/>
          <w:color w:val="000000" w:themeColor="text1"/>
          <w:sz w:val="24"/>
          <w:szCs w:val="24"/>
        </w:rPr>
        <w:drawing>
          <wp:inline distT="0" distB="0" distL="0" distR="0">
            <wp:extent cx="902970" cy="410845"/>
            <wp:effectExtent l="19050" t="0" r="0" b="0"/>
            <wp:docPr id="51" name="Picture 51" descr="https://143530-415148-raikfcquaxqncofqfm.stackpathdns.com/wp-content/uploads/2016/11/compound-interest-java-progra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143530-415148-raikfcquaxqncofqfm.stackpathdns.com/wp-content/uploads/2016/11/compound-interest-java-program-1.gif"/>
                    <pic:cNvPicPr>
                      <a:picLocks noChangeAspect="1" noChangeArrowheads="1"/>
                    </pic:cNvPicPr>
                  </pic:nvPicPr>
                  <pic:blipFill>
                    <a:blip r:embed="rId164" cstate="print"/>
                    <a:srcRect/>
                    <a:stretch>
                      <a:fillRect/>
                    </a:stretch>
                  </pic:blipFill>
                  <pic:spPr bwMode="auto">
                    <a:xfrm>
                      <a:off x="0" y="0"/>
                      <a:ext cx="902970" cy="410845"/>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Where,</w:t>
      </w:r>
    </w:p>
    <w:p w:rsidR="00407239" w:rsidRPr="00C02669" w:rsidRDefault="00407239" w:rsidP="00407239">
      <w:pPr>
        <w:numPr>
          <w:ilvl w:val="0"/>
          <w:numId w:val="56"/>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 = ” Ending Amount “</w:t>
      </w:r>
    </w:p>
    <w:p w:rsidR="00407239" w:rsidRPr="00C02669" w:rsidRDefault="00407239" w:rsidP="00407239">
      <w:pPr>
        <w:numPr>
          <w:ilvl w:val="0"/>
          <w:numId w:val="56"/>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P = ” Principal “</w:t>
      </w:r>
    </w:p>
    <w:p w:rsidR="00407239" w:rsidRPr="00C02669" w:rsidRDefault="00407239" w:rsidP="00407239">
      <w:pPr>
        <w:numPr>
          <w:ilvl w:val="0"/>
          <w:numId w:val="56"/>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R =” Interest Rate “</w:t>
      </w:r>
    </w:p>
    <w:p w:rsidR="00407239" w:rsidRPr="00C02669" w:rsidRDefault="00407239" w:rsidP="00407239">
      <w:pPr>
        <w:numPr>
          <w:ilvl w:val="0"/>
          <w:numId w:val="56"/>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N = ” Number of compounding a year “</w:t>
      </w:r>
    </w:p>
    <w:p w:rsidR="00407239" w:rsidRPr="00C02669" w:rsidRDefault="00407239" w:rsidP="00407239">
      <w:pPr>
        <w:numPr>
          <w:ilvl w:val="0"/>
          <w:numId w:val="56"/>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 = ” Total Number Of Years “</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Here we go Basic java program with standard values </w:t>
      </w:r>
      <w:proofErr w:type="gramStart"/>
      <w:r w:rsidRPr="00C02669">
        <w:rPr>
          <w:rFonts w:ascii="Tw Cen MT" w:eastAsia="Times New Roman" w:hAnsi="Tw Cen MT" w:cs="Arial"/>
          <w:color w:val="000000" w:themeColor="text1"/>
          <w:sz w:val="24"/>
          <w:szCs w:val="24"/>
        </w:rPr>
        <w:t>( Formula</w:t>
      </w:r>
      <w:proofErr w:type="gramEnd"/>
      <w:r w:rsidRPr="00C02669">
        <w:rPr>
          <w:rFonts w:ascii="Tw Cen MT" w:eastAsia="Times New Roman" w:hAnsi="Tw Cen MT" w:cs="Arial"/>
          <w:color w:val="000000" w:themeColor="text1"/>
          <w:sz w:val="24"/>
          <w:szCs w:val="24"/>
        </w:rPr>
        <w:t>-based ) to print compound Interest followed by recursion and </w:t>
      </w:r>
      <w:r w:rsidRPr="00C02669">
        <w:rPr>
          <w:rFonts w:ascii="Tw Cen MT" w:eastAsia="Times New Roman" w:hAnsi="Tw Cen MT" w:cs="Arial"/>
          <w:b/>
          <w:bCs/>
          <w:color w:val="000000" w:themeColor="text1"/>
          <w:sz w:val="24"/>
          <w:szCs w:val="24"/>
        </w:rPr>
        <w:t>control statements</w:t>
      </w:r>
      <w:r w:rsidRPr="00C02669">
        <w:rPr>
          <w:rFonts w:ascii="Tw Cen MT" w:eastAsia="Times New Roman" w:hAnsi="Tw Cen MT" w:cs="Arial"/>
          <w:color w:val="000000" w:themeColor="text1"/>
          <w:sz w:val="24"/>
          <w:szCs w:val="24"/>
        </w:rPr>
        <w:t>. At the end of the codes, we embedded an </w:t>
      </w:r>
      <w:r w:rsidRPr="00C02669">
        <w:rPr>
          <w:rFonts w:ascii="Tw Cen MT" w:eastAsia="Times New Roman" w:hAnsi="Tw Cen MT" w:cs="Arial"/>
          <w:b/>
          <w:bCs/>
          <w:color w:val="000000" w:themeColor="text1"/>
          <w:sz w:val="24"/>
          <w:szCs w:val="24"/>
        </w:rPr>
        <w:t>online execution tool</w:t>
      </w:r>
      <w:r w:rsidRPr="00C02669">
        <w:rPr>
          <w:rFonts w:ascii="Tw Cen MT" w:eastAsia="Times New Roman" w:hAnsi="Tw Cen MT" w:cs="Arial"/>
          <w:color w:val="000000" w:themeColor="text1"/>
          <w:sz w:val="24"/>
          <w:szCs w:val="24"/>
        </w:rPr>
        <w:t> where you can execute and print the output for the following programs. Check out the sample simple CI program -1 below with outputs as well.</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Find CI using standard values</w:t>
      </w:r>
    </w:p>
    <w:p w:rsidR="00407239" w:rsidRPr="00C02669" w:rsidRDefault="00407239" w:rsidP="00407239">
      <w:pPr>
        <w:numPr>
          <w:ilvl w:val="0"/>
          <w:numId w:val="57"/>
        </w:numPr>
        <w:spacing w:after="0" w:line="240" w:lineRule="auto"/>
        <w:ind w:left="0" w:firstLine="0"/>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 </w:t>
      </w:r>
      <w:r w:rsidRPr="00C02669">
        <w:rPr>
          <w:rFonts w:ascii="Tw Cen MT" w:eastAsia="Times New Roman" w:hAnsi="Tw Cen MT" w:cs="Arial"/>
          <w:b/>
          <w:bCs/>
          <w:color w:val="000000" w:themeColor="text1"/>
          <w:sz w:val="24"/>
          <w:szCs w:val="24"/>
        </w:rPr>
        <w:t>Using</w:t>
      </w:r>
      <w:proofErr w:type="gramEnd"/>
      <w:r w:rsidRPr="00C02669">
        <w:rPr>
          <w:rFonts w:ascii="Tw Cen MT" w:eastAsia="Times New Roman" w:hAnsi="Tw Cen MT" w:cs="Arial"/>
          <w:b/>
          <w:bCs/>
          <w:color w:val="000000" w:themeColor="text1"/>
          <w:sz w:val="24"/>
          <w:szCs w:val="24"/>
        </w:rPr>
        <w:t xml:space="preserve"> standard values</w:t>
      </w:r>
      <w:r w:rsidRPr="00C02669">
        <w:rPr>
          <w:rFonts w:ascii="Tw Cen MT" w:eastAsia="Times New Roman" w:hAnsi="Tw Cen MT" w:cs="Arial"/>
          <w:color w:val="000000" w:themeColor="text1"/>
          <w:sz w:val="24"/>
          <w:szCs w:val="24"/>
        </w:rPr>
        <w:t> ) by using the simple/basic math formula you can write any program based on the following example. #Formula based Program#. Also, check the output and execute the following program at the end of the post.</w:t>
      </w:r>
    </w:p>
    <w:p w:rsidR="00407239" w:rsidRDefault="00407239" w:rsidP="00407239">
      <w:pPr>
        <w:spacing w:after="0" w:line="240" w:lineRule="auto"/>
        <w:jc w:val="both"/>
        <w:rPr>
          <w:rFonts w:ascii="Tw Cen MT" w:eastAsia="Times New Roman" w:hAnsi="Tw Cen MT" w:cs="Arial"/>
          <w:color w:val="000000" w:themeColor="text1"/>
          <w:sz w:val="24"/>
          <w:szCs w:val="24"/>
          <w:shd w:val="clear" w:color="auto" w:fill="FFFFFF"/>
        </w:rPr>
      </w:pPr>
      <w:r>
        <w:rPr>
          <w:rFonts w:ascii="Tw Cen MT" w:eastAsia="Times New Roman" w:hAnsi="Tw Cen MT" w:cs="Arial"/>
          <w:noProof/>
          <w:color w:val="000000" w:themeColor="text1"/>
          <w:sz w:val="24"/>
          <w:szCs w:val="24"/>
          <w:shd w:val="clear" w:color="auto" w:fill="FFFFFF"/>
        </w:rPr>
        <w:lastRenderedPageBreak/>
        <w:drawing>
          <wp:inline distT="0" distB="0" distL="0" distR="0">
            <wp:extent cx="3839630" cy="1897039"/>
            <wp:effectExtent l="19050" t="0" r="84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5" cstate="print"/>
                    <a:srcRect/>
                    <a:stretch>
                      <a:fillRect/>
                    </a:stretch>
                  </pic:blipFill>
                  <pic:spPr bwMode="auto">
                    <a:xfrm>
                      <a:off x="0" y="0"/>
                      <a:ext cx="3840002" cy="1897223"/>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xml:space="preserve">Output </w:t>
      </w:r>
      <w:proofErr w:type="gramStart"/>
      <w:r w:rsidRPr="00C02669">
        <w:rPr>
          <w:rFonts w:ascii="Tw Cen MT" w:eastAsia="Times New Roman" w:hAnsi="Tw Cen MT" w:cs="Arial"/>
          <w:color w:val="000000" w:themeColor="text1"/>
          <w:sz w:val="24"/>
          <w:szCs w:val="24"/>
          <w:shd w:val="clear" w:color="auto" w:fill="FFFFFF"/>
        </w:rPr>
        <w:t>( Standard</w:t>
      </w:r>
      <w:proofErr w:type="gramEnd"/>
      <w:r w:rsidRPr="00C02669">
        <w:rPr>
          <w:rFonts w:ascii="Tw Cen MT" w:eastAsia="Times New Roman" w:hAnsi="Tw Cen MT" w:cs="Arial"/>
          <w:color w:val="000000" w:themeColor="text1"/>
          <w:sz w:val="24"/>
          <w:szCs w:val="24"/>
          <w:shd w:val="clear" w:color="auto" w:fill="FFFFFF"/>
        </w:rPr>
        <w:t xml:space="preserve"> Values ) :</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tc>
        <w:tc>
          <w:tcPr>
            <w:tcW w:w="5468" w:type="dxa"/>
            <w:tcBorders>
              <w:top w:val="nil"/>
              <w:left w:val="nil"/>
              <w:bottom w:val="nil"/>
              <w:right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principle= 1000.0</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rate=10.0</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time=3.0</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amount=1331.0000000000005</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compound interest=331.00000000000045</w:t>
            </w:r>
          </w:p>
        </w:tc>
      </w:tr>
    </w:tbl>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Using Command Line Arguments</w:t>
      </w:r>
    </w:p>
    <w:p w:rsidR="00407239" w:rsidRPr="00C02669" w:rsidRDefault="00407239" w:rsidP="00407239">
      <w:pPr>
        <w:numPr>
          <w:ilvl w:val="0"/>
          <w:numId w:val="58"/>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Java program to find compound interest values taking inputs through </w:t>
      </w:r>
      <w:hyperlink r:id="rId166" w:tgtFrame="_blank" w:history="1">
        <w:r w:rsidRPr="00C02669">
          <w:rPr>
            <w:rFonts w:ascii="Tw Cen MT" w:eastAsia="Times New Roman" w:hAnsi="Tw Cen MT" w:cs="Arial"/>
            <w:color w:val="000000" w:themeColor="text1"/>
            <w:sz w:val="24"/>
            <w:szCs w:val="24"/>
          </w:rPr>
          <w:t>command line arguments</w:t>
        </w:r>
      </w:hyperlink>
      <w:r w:rsidRPr="00C02669">
        <w:rPr>
          <w:rFonts w:ascii="Tw Cen MT" w:eastAsia="Times New Roman" w:hAnsi="Tw Cen MT" w:cs="Arial"/>
          <w:color w:val="000000" w:themeColor="text1"/>
          <w:sz w:val="24"/>
          <w:szCs w:val="24"/>
        </w:rPr>
        <w:t>. If you have no idea about command line arguments then do check out the guide here:</w:t>
      </w:r>
      <w:hyperlink r:id="rId167" w:tgtFrame="_blank" w:history="1">
        <w:r w:rsidRPr="00C02669">
          <w:rPr>
            <w:rFonts w:ascii="Tw Cen MT" w:eastAsia="Times New Roman" w:hAnsi="Tw Cen MT" w:cs="Arial"/>
            <w:color w:val="000000" w:themeColor="text1"/>
            <w:sz w:val="24"/>
            <w:szCs w:val="24"/>
          </w:rPr>
          <w:t> Command line arguments in java with examples</w:t>
        </w:r>
      </w:hyperlink>
      <w:r w:rsidRPr="00C02669">
        <w:rPr>
          <w:rFonts w:ascii="Tw Cen MT" w:eastAsia="Times New Roman" w:hAnsi="Tw Cen MT" w:cs="Arial"/>
          <w:color w:val="000000" w:themeColor="text1"/>
          <w:sz w:val="24"/>
          <w:szCs w:val="24"/>
        </w:rPr>
        <w:t>. Where inputs were taken through the console. #Java Parse#.</w:t>
      </w:r>
    </w:p>
    <w:p w:rsidR="00407239" w:rsidRDefault="00407239" w:rsidP="00407239">
      <w:pPr>
        <w:spacing w:after="0" w:line="240" w:lineRule="auto"/>
        <w:jc w:val="both"/>
        <w:rPr>
          <w:rFonts w:ascii="Tw Cen MT" w:eastAsia="Times New Roman" w:hAnsi="Tw Cen MT" w:cs="Arial"/>
          <w:color w:val="000000" w:themeColor="text1"/>
          <w:sz w:val="24"/>
          <w:szCs w:val="24"/>
          <w:shd w:val="clear" w:color="auto" w:fill="FFFFFF"/>
        </w:rPr>
      </w:pPr>
      <w:r>
        <w:rPr>
          <w:rFonts w:ascii="Tw Cen MT" w:eastAsia="Times New Roman" w:hAnsi="Tw Cen MT" w:cs="Arial"/>
          <w:noProof/>
          <w:color w:val="000000" w:themeColor="text1"/>
          <w:sz w:val="24"/>
          <w:szCs w:val="24"/>
          <w:shd w:val="clear" w:color="auto" w:fill="FFFFFF"/>
        </w:rPr>
        <w:drawing>
          <wp:inline distT="0" distB="0" distL="0" distR="0">
            <wp:extent cx="3003223" cy="2347415"/>
            <wp:effectExtent l="19050" t="0" r="6677"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8" cstate="print"/>
                    <a:srcRect/>
                    <a:stretch>
                      <a:fillRect/>
                    </a:stretch>
                  </pic:blipFill>
                  <pic:spPr bwMode="auto">
                    <a:xfrm>
                      <a:off x="0" y="0"/>
                      <a:ext cx="3003092" cy="2347312"/>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xml:space="preserve">Output </w:t>
      </w:r>
      <w:proofErr w:type="gramStart"/>
      <w:r w:rsidRPr="00C02669">
        <w:rPr>
          <w:rFonts w:ascii="Tw Cen MT" w:eastAsia="Times New Roman" w:hAnsi="Tw Cen MT" w:cs="Arial"/>
          <w:color w:val="000000" w:themeColor="text1"/>
          <w:sz w:val="24"/>
          <w:szCs w:val="24"/>
          <w:shd w:val="clear" w:color="auto" w:fill="FFFFFF"/>
        </w:rPr>
        <w:t>( Using</w:t>
      </w:r>
      <w:proofErr w:type="gramEnd"/>
      <w:r w:rsidRPr="00C02669">
        <w:rPr>
          <w:rFonts w:ascii="Tw Cen MT" w:eastAsia="Times New Roman" w:hAnsi="Tw Cen MT" w:cs="Arial"/>
          <w:color w:val="000000" w:themeColor="text1"/>
          <w:sz w:val="24"/>
          <w:szCs w:val="24"/>
          <w:shd w:val="clear" w:color="auto" w:fill="FFFFFF"/>
        </w:rPr>
        <w:t xml:space="preserve"> command line arguments ) :</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tc>
        <w:tc>
          <w:tcPr>
            <w:tcW w:w="5468" w:type="dxa"/>
            <w:tcBorders>
              <w:top w:val="nil"/>
              <w:left w:val="nil"/>
              <w:bottom w:val="nil"/>
              <w:right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javac</w:t>
            </w:r>
            <w:proofErr w:type="spellEnd"/>
            <w:r w:rsidRPr="00C02669">
              <w:rPr>
                <w:rFonts w:ascii="Tw Cen MT" w:eastAsia="Times New Roman" w:hAnsi="Tw Cen MT" w:cs="Arial"/>
                <w:color w:val="000000" w:themeColor="text1"/>
                <w:sz w:val="24"/>
                <w:szCs w:val="24"/>
              </w:rPr>
              <w:t xml:space="preserve"> CompundInterest.java</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ava</w:t>
            </w:r>
            <w:proofErr w:type="spellEnd"/>
            <w:r w:rsidRPr="00C02669">
              <w:rPr>
                <w:rFonts w:ascii="Tw Cen MT" w:eastAsia="Times New Roman" w:hAnsi="Tw Cen MT" w:cs="Arial"/>
                <w:color w:val="000000" w:themeColor="text1"/>
                <w:sz w:val="24"/>
                <w:szCs w:val="24"/>
              </w:rPr>
              <w:t xml:space="preserve"> </w:t>
            </w:r>
            <w:proofErr w:type="spellStart"/>
            <w:r w:rsidRPr="00C02669">
              <w:rPr>
                <w:rFonts w:ascii="Tw Cen MT" w:eastAsia="Times New Roman" w:hAnsi="Tw Cen MT" w:cs="Arial"/>
                <w:color w:val="000000" w:themeColor="text1"/>
                <w:sz w:val="24"/>
                <w:szCs w:val="24"/>
              </w:rPr>
              <w:t>CompundInterest</w:t>
            </w:r>
            <w:proofErr w:type="spellEnd"/>
            <w:r w:rsidRPr="00C02669">
              <w:rPr>
                <w:rFonts w:ascii="Tw Cen MT" w:eastAsia="Times New Roman" w:hAnsi="Tw Cen MT" w:cs="Arial"/>
                <w:color w:val="000000" w:themeColor="text1"/>
                <w:sz w:val="24"/>
                <w:szCs w:val="24"/>
              </w:rPr>
              <w:t xml:space="preserve"> 1000 10 2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amount=1210.0000000000002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compound interest=210.00000000000023</w:t>
            </w:r>
          </w:p>
        </w:tc>
      </w:tr>
    </w:tbl>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Using</w:t>
      </w:r>
      <w:proofErr w:type="gramStart"/>
      <w:r w:rsidRPr="00C02669">
        <w:rPr>
          <w:rFonts w:ascii="Tw Cen MT" w:eastAsia="Times New Roman" w:hAnsi="Tw Cen MT" w:cs="Arial"/>
          <w:b/>
          <w:bCs/>
          <w:color w:val="000000" w:themeColor="text1"/>
          <w:sz w:val="24"/>
          <w:szCs w:val="24"/>
        </w:rPr>
        <w:t>  For</w:t>
      </w:r>
      <w:proofErr w:type="gramEnd"/>
      <w:r w:rsidRPr="00C02669">
        <w:rPr>
          <w:rFonts w:ascii="Tw Cen MT" w:eastAsia="Times New Roman" w:hAnsi="Tw Cen MT" w:cs="Arial"/>
          <w:b/>
          <w:bCs/>
          <w:color w:val="000000" w:themeColor="text1"/>
          <w:sz w:val="24"/>
          <w:szCs w:val="24"/>
        </w:rPr>
        <w:t xml:space="preserve"> Loop </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we go another basic and simple method to print CI values, java program to </w:t>
      </w:r>
      <w:r w:rsidRPr="00C02669">
        <w:rPr>
          <w:rFonts w:ascii="Tw Cen MT" w:eastAsia="Times New Roman" w:hAnsi="Tw Cen MT" w:cs="Arial"/>
          <w:b/>
          <w:bCs/>
          <w:color w:val="000000" w:themeColor="text1"/>
          <w:sz w:val="24"/>
          <w:szCs w:val="24"/>
        </w:rPr>
        <w:t xml:space="preserve">calculate compound interest using </w:t>
      </w:r>
      <w:proofErr w:type="gramStart"/>
      <w:r w:rsidRPr="00C02669">
        <w:rPr>
          <w:rFonts w:ascii="Tw Cen MT" w:eastAsia="Times New Roman" w:hAnsi="Tw Cen MT" w:cs="Arial"/>
          <w:b/>
          <w:bCs/>
          <w:color w:val="000000" w:themeColor="text1"/>
          <w:sz w:val="24"/>
          <w:szCs w:val="24"/>
        </w:rPr>
        <w:t>For</w:t>
      </w:r>
      <w:proofErr w:type="gramEnd"/>
      <w:r w:rsidRPr="00C02669">
        <w:rPr>
          <w:rFonts w:ascii="Tw Cen MT" w:eastAsia="Times New Roman" w:hAnsi="Tw Cen MT" w:cs="Arial"/>
          <w:b/>
          <w:bCs/>
          <w:color w:val="000000" w:themeColor="text1"/>
          <w:sz w:val="24"/>
          <w:szCs w:val="24"/>
        </w:rPr>
        <w:t xml:space="preserve"> loop</w:t>
      </w:r>
      <w:r w:rsidRPr="00C02669">
        <w:rPr>
          <w:rFonts w:ascii="Tw Cen MT" w:eastAsia="Times New Roman" w:hAnsi="Tw Cen MT" w:cs="Arial"/>
          <w:color w:val="000000" w:themeColor="text1"/>
          <w:sz w:val="24"/>
          <w:szCs w:val="24"/>
        </w:rPr>
        <w:t>.</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Executing a set of statements repeatedly is known as looping. We have written an article about </w:t>
      </w:r>
      <w:hyperlink r:id="rId169" w:tgtFrame="_blank" w:history="1">
        <w:r w:rsidRPr="00C02669">
          <w:rPr>
            <w:rFonts w:ascii="Tw Cen MT" w:eastAsia="Times New Roman" w:hAnsi="Tw Cen MT" w:cs="Arial"/>
            <w:b/>
            <w:bCs/>
            <w:color w:val="000000" w:themeColor="text1"/>
            <w:sz w:val="24"/>
            <w:szCs w:val="24"/>
          </w:rPr>
          <w:t>for loop here</w:t>
        </w:r>
      </w:hyperlink>
      <w:r w:rsidRPr="00C02669">
        <w:rPr>
          <w:rFonts w:ascii="Tw Cen MT" w:eastAsia="Times New Roman" w:hAnsi="Tw Cen MT" w:cs="Arial"/>
          <w:color w:val="000000" w:themeColor="text1"/>
          <w:sz w:val="24"/>
          <w:szCs w:val="24"/>
        </w:rPr>
        <w:t xml:space="preserve">. Check out. </w:t>
      </w:r>
      <w:proofErr w:type="gramStart"/>
      <w:r w:rsidRPr="00C02669">
        <w:rPr>
          <w:rFonts w:ascii="Tw Cen MT" w:eastAsia="Times New Roman" w:hAnsi="Tw Cen MT" w:cs="Arial"/>
          <w:color w:val="000000" w:themeColor="text1"/>
          <w:sz w:val="24"/>
          <w:szCs w:val="24"/>
        </w:rPr>
        <w:t>For loop is the most used loop in Java, where it can work out with both while and </w:t>
      </w:r>
      <w:hyperlink r:id="rId170" w:tgtFrame="_blank" w:history="1">
        <w:r w:rsidRPr="00C02669">
          <w:rPr>
            <w:rFonts w:ascii="Tw Cen MT" w:eastAsia="Times New Roman" w:hAnsi="Tw Cen MT" w:cs="Arial"/>
            <w:b/>
            <w:bCs/>
            <w:color w:val="000000" w:themeColor="text1"/>
            <w:sz w:val="24"/>
            <w:szCs w:val="24"/>
          </w:rPr>
          <w:t>do while</w:t>
        </w:r>
      </w:hyperlink>
      <w:r w:rsidRPr="00C02669">
        <w:rPr>
          <w:rFonts w:ascii="Tw Cen MT" w:eastAsia="Times New Roman" w:hAnsi="Tw Cen MT" w:cs="Arial"/>
          <w:color w:val="000000" w:themeColor="text1"/>
          <w:sz w:val="24"/>
          <w:szCs w:val="24"/>
        </w:rPr>
        <w:t>.</w:t>
      </w:r>
      <w:proofErr w:type="gramEnd"/>
      <w:r w:rsidRPr="00C02669">
        <w:rPr>
          <w:rFonts w:ascii="Tw Cen MT" w:eastAsia="Times New Roman" w:hAnsi="Tw Cen MT" w:cs="Arial"/>
          <w:color w:val="000000" w:themeColor="text1"/>
          <w:sz w:val="24"/>
          <w:szCs w:val="24"/>
        </w:rPr>
        <w:t xml:space="preserve"> Check out the program below with outputs.</w:t>
      </w:r>
    </w:p>
    <w:p w:rsidR="00407239" w:rsidRDefault="00407239" w:rsidP="00407239">
      <w:pPr>
        <w:spacing w:after="0" w:line="240" w:lineRule="auto"/>
        <w:jc w:val="both"/>
        <w:rPr>
          <w:rFonts w:ascii="Tw Cen MT" w:eastAsia="Times New Roman" w:hAnsi="Tw Cen MT" w:cs="Arial"/>
          <w:color w:val="000000" w:themeColor="text1"/>
          <w:sz w:val="24"/>
          <w:szCs w:val="24"/>
          <w:shd w:val="clear" w:color="auto" w:fill="FFFFFF"/>
        </w:rPr>
      </w:pPr>
      <w:r>
        <w:rPr>
          <w:rFonts w:ascii="Tw Cen MT" w:eastAsia="Times New Roman" w:hAnsi="Tw Cen MT" w:cs="Arial"/>
          <w:noProof/>
          <w:color w:val="000000" w:themeColor="text1"/>
          <w:sz w:val="24"/>
          <w:szCs w:val="24"/>
          <w:shd w:val="clear" w:color="auto" w:fill="FFFFFF"/>
        </w:rPr>
        <w:lastRenderedPageBreak/>
        <w:drawing>
          <wp:inline distT="0" distB="0" distL="0" distR="0">
            <wp:extent cx="3075199" cy="3521122"/>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1" cstate="print"/>
                    <a:srcRect/>
                    <a:stretch>
                      <a:fillRect/>
                    </a:stretch>
                  </pic:blipFill>
                  <pic:spPr bwMode="auto">
                    <a:xfrm>
                      <a:off x="0" y="0"/>
                      <a:ext cx="3075330" cy="3521271"/>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xml:space="preserve">Output </w:t>
      </w:r>
      <w:proofErr w:type="gramStart"/>
      <w:r w:rsidRPr="00C02669">
        <w:rPr>
          <w:rFonts w:ascii="Tw Cen MT" w:eastAsia="Times New Roman" w:hAnsi="Tw Cen MT" w:cs="Arial"/>
          <w:color w:val="000000" w:themeColor="text1"/>
          <w:sz w:val="24"/>
          <w:szCs w:val="24"/>
          <w:shd w:val="clear" w:color="auto" w:fill="FFFFFF"/>
        </w:rPr>
        <w:t>( Using</w:t>
      </w:r>
      <w:proofErr w:type="gramEnd"/>
      <w:r w:rsidRPr="00C02669">
        <w:rPr>
          <w:rFonts w:ascii="Tw Cen MT" w:eastAsia="Times New Roman" w:hAnsi="Tw Cen MT" w:cs="Arial"/>
          <w:color w:val="000000" w:themeColor="text1"/>
          <w:sz w:val="24"/>
          <w:szCs w:val="24"/>
          <w:shd w:val="clear" w:color="auto" w:fill="FFFFFF"/>
        </w:rPr>
        <w:t xml:space="preserve"> For Loop ) :</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tc>
        <w:tc>
          <w:tcPr>
            <w:tcW w:w="5468" w:type="dxa"/>
            <w:tcBorders>
              <w:top w:val="nil"/>
              <w:left w:val="nil"/>
              <w:bottom w:val="nil"/>
              <w:right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principle</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10000</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rate</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time</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amount=12762.815625000003</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compound interest=2762.815625000003</w:t>
            </w:r>
          </w:p>
        </w:tc>
      </w:tr>
    </w:tbl>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Using While Loop</w:t>
      </w:r>
    </w:p>
    <w:p w:rsidR="00407239" w:rsidRPr="00C02669" w:rsidRDefault="00407239" w:rsidP="00407239">
      <w:pPr>
        <w:numPr>
          <w:ilvl w:val="0"/>
          <w:numId w:val="59"/>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Another simple program to print CI values, here we used a while loop syntax to find the compound interest using while loop.</w:t>
      </w:r>
    </w:p>
    <w:p w:rsidR="00407239" w:rsidRPr="00C02669" w:rsidRDefault="00407239" w:rsidP="00407239">
      <w:pPr>
        <w:numPr>
          <w:ilvl w:val="0"/>
          <w:numId w:val="59"/>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 difference between for loop and while loop is nothing, but as per universal laws, the execution of statement differs with that code thereby all looping will have a different syntax which can impact on the execution of the statement.</w:t>
      </w:r>
    </w:p>
    <w:p w:rsidR="00407239" w:rsidRPr="00C02669" w:rsidRDefault="00407239" w:rsidP="00407239">
      <w:pPr>
        <w:numPr>
          <w:ilvl w:val="0"/>
          <w:numId w:val="59"/>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 definition of while loop is executing a set of statements repetitively until the condition is true. Check out the program.</w:t>
      </w:r>
    </w:p>
    <w:p w:rsidR="00407239" w:rsidRDefault="00407239" w:rsidP="00407239">
      <w:pPr>
        <w:spacing w:after="0" w:line="240" w:lineRule="auto"/>
        <w:jc w:val="both"/>
        <w:rPr>
          <w:rFonts w:ascii="Tw Cen MT" w:eastAsia="Times New Roman" w:hAnsi="Tw Cen MT" w:cs="Arial"/>
          <w:color w:val="000000" w:themeColor="text1"/>
          <w:sz w:val="24"/>
          <w:szCs w:val="24"/>
          <w:shd w:val="clear" w:color="auto" w:fill="FFFFFF"/>
        </w:rPr>
      </w:pPr>
      <w:r>
        <w:rPr>
          <w:rFonts w:ascii="Tw Cen MT" w:eastAsia="Times New Roman" w:hAnsi="Tw Cen MT" w:cs="Arial"/>
          <w:noProof/>
          <w:color w:val="000000" w:themeColor="text1"/>
          <w:sz w:val="24"/>
          <w:szCs w:val="24"/>
          <w:shd w:val="clear" w:color="auto" w:fill="FFFFFF"/>
        </w:rPr>
        <w:lastRenderedPageBreak/>
        <w:drawing>
          <wp:inline distT="0" distB="0" distL="0" distR="0">
            <wp:extent cx="2856732" cy="3377821"/>
            <wp:effectExtent l="19050" t="0" r="768"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2" cstate="print"/>
                    <a:srcRect/>
                    <a:stretch>
                      <a:fillRect/>
                    </a:stretch>
                  </pic:blipFill>
                  <pic:spPr bwMode="auto">
                    <a:xfrm>
                      <a:off x="0" y="0"/>
                      <a:ext cx="2856699" cy="3377781"/>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xml:space="preserve">Output </w:t>
      </w:r>
      <w:proofErr w:type="gramStart"/>
      <w:r w:rsidRPr="00C02669">
        <w:rPr>
          <w:rFonts w:ascii="Tw Cen MT" w:eastAsia="Times New Roman" w:hAnsi="Tw Cen MT" w:cs="Arial"/>
          <w:color w:val="000000" w:themeColor="text1"/>
          <w:sz w:val="24"/>
          <w:szCs w:val="24"/>
          <w:shd w:val="clear" w:color="auto" w:fill="FFFFFF"/>
        </w:rPr>
        <w:t>( Using</w:t>
      </w:r>
      <w:proofErr w:type="gramEnd"/>
      <w:r w:rsidRPr="00C02669">
        <w:rPr>
          <w:rFonts w:ascii="Tw Cen MT" w:eastAsia="Times New Roman" w:hAnsi="Tw Cen MT" w:cs="Arial"/>
          <w:color w:val="000000" w:themeColor="text1"/>
          <w:sz w:val="24"/>
          <w:szCs w:val="24"/>
          <w:shd w:val="clear" w:color="auto" w:fill="FFFFFF"/>
        </w:rPr>
        <w:t xml:space="preserve"> While Loop ) :</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tc>
        <w:tc>
          <w:tcPr>
            <w:tcW w:w="5468" w:type="dxa"/>
            <w:tcBorders>
              <w:top w:val="nil"/>
              <w:left w:val="nil"/>
              <w:bottom w:val="nil"/>
              <w:right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principle</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rate</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time</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amount=1010.0</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compound interest=10.0</w:t>
            </w:r>
          </w:p>
        </w:tc>
      </w:tr>
    </w:tbl>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     </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 Using Recursion</w:t>
      </w:r>
    </w:p>
    <w:p w:rsidR="00407239" w:rsidRPr="00C02669" w:rsidRDefault="00407239" w:rsidP="00407239">
      <w:pPr>
        <w:numPr>
          <w:ilvl w:val="0"/>
          <w:numId w:val="60"/>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Another method, using recursion. So basically what is recursion, recursion is a method calls itself repeatedly or a method in java that calls itself is called a recursive method</w:t>
      </w:r>
      <w:r w:rsidRPr="00C02669">
        <w:rPr>
          <w:rFonts w:ascii="Tw Cen MT" w:eastAsia="Times New Roman" w:hAnsi="Tw Cen MT" w:cs="Arial"/>
          <w:b/>
          <w:bCs/>
          <w:color w:val="000000" w:themeColor="text1"/>
          <w:sz w:val="24"/>
          <w:szCs w:val="24"/>
        </w:rPr>
        <w:t>.</w:t>
      </w:r>
      <w:r w:rsidRPr="00C02669">
        <w:rPr>
          <w:rFonts w:ascii="Tw Cen MT" w:eastAsia="Times New Roman" w:hAnsi="Tw Cen MT" w:cs="Arial"/>
          <w:color w:val="000000" w:themeColor="text1"/>
          <w:sz w:val="24"/>
          <w:szCs w:val="24"/>
        </w:rPr>
        <w:t> Check out the following program </w:t>
      </w:r>
      <w:r w:rsidRPr="00C02669">
        <w:rPr>
          <w:rFonts w:ascii="Tw Cen MT" w:eastAsia="Times New Roman" w:hAnsi="Tw Cen MT" w:cs="Arial"/>
          <w:b/>
          <w:bCs/>
          <w:color w:val="000000" w:themeColor="text1"/>
          <w:sz w:val="24"/>
          <w:szCs w:val="24"/>
        </w:rPr>
        <w:t>using recursion</w:t>
      </w:r>
      <w:r w:rsidRPr="00C02669">
        <w:rPr>
          <w:rFonts w:ascii="Tw Cen MT" w:eastAsia="Times New Roman" w:hAnsi="Tw Cen MT" w:cs="Arial"/>
          <w:color w:val="000000" w:themeColor="text1"/>
          <w:sz w:val="24"/>
          <w:szCs w:val="24"/>
        </w:rPr>
        <w:t>.</w:t>
      </w:r>
    </w:p>
    <w:p w:rsidR="00407239" w:rsidRDefault="00407239" w:rsidP="00407239">
      <w:pPr>
        <w:spacing w:after="0" w:line="240" w:lineRule="auto"/>
        <w:jc w:val="both"/>
        <w:rPr>
          <w:rFonts w:ascii="Tw Cen MT" w:eastAsia="Times New Roman" w:hAnsi="Tw Cen MT" w:cs="Arial"/>
          <w:color w:val="000000" w:themeColor="text1"/>
          <w:sz w:val="24"/>
          <w:szCs w:val="24"/>
          <w:shd w:val="clear" w:color="auto" w:fill="FFFFFF"/>
        </w:rPr>
      </w:pPr>
      <w:r>
        <w:rPr>
          <w:rFonts w:ascii="Tw Cen MT" w:eastAsia="Times New Roman" w:hAnsi="Tw Cen MT" w:cs="Arial"/>
          <w:noProof/>
          <w:color w:val="000000" w:themeColor="text1"/>
          <w:sz w:val="24"/>
          <w:szCs w:val="24"/>
          <w:shd w:val="clear" w:color="auto" w:fill="FFFFFF"/>
        </w:rPr>
        <w:lastRenderedPageBreak/>
        <w:drawing>
          <wp:inline distT="0" distB="0" distL="0" distR="0">
            <wp:extent cx="2935715" cy="4039737"/>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3" cstate="print"/>
                    <a:srcRect/>
                    <a:stretch>
                      <a:fillRect/>
                    </a:stretch>
                  </pic:blipFill>
                  <pic:spPr bwMode="auto">
                    <a:xfrm>
                      <a:off x="0" y="0"/>
                      <a:ext cx="2935715" cy="4039737"/>
                    </a:xfrm>
                    <a:prstGeom prst="rect">
                      <a:avLst/>
                    </a:prstGeom>
                    <a:noFill/>
                    <a:ln w="9525">
                      <a:noFill/>
                      <a:miter lim="800000"/>
                      <a:headEnd/>
                      <a:tailEnd/>
                    </a:ln>
                  </pic:spPr>
                </pic:pic>
              </a:graphicData>
            </a:graphic>
          </wp:inline>
        </w:drawing>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xml:space="preserve">Output </w:t>
      </w:r>
      <w:proofErr w:type="gramStart"/>
      <w:r w:rsidRPr="00C02669">
        <w:rPr>
          <w:rFonts w:ascii="Tw Cen MT" w:eastAsia="Times New Roman" w:hAnsi="Tw Cen MT" w:cs="Arial"/>
          <w:color w:val="000000" w:themeColor="text1"/>
          <w:sz w:val="24"/>
          <w:szCs w:val="24"/>
          <w:shd w:val="clear" w:color="auto" w:fill="FFFFFF"/>
        </w:rPr>
        <w:t>( Using</w:t>
      </w:r>
      <w:proofErr w:type="gramEnd"/>
      <w:r w:rsidRPr="00C02669">
        <w:rPr>
          <w:rFonts w:ascii="Tw Cen MT" w:eastAsia="Times New Roman" w:hAnsi="Tw Cen MT" w:cs="Arial"/>
          <w:color w:val="000000" w:themeColor="text1"/>
          <w:sz w:val="24"/>
          <w:szCs w:val="24"/>
          <w:shd w:val="clear" w:color="auto" w:fill="FFFFFF"/>
        </w:rPr>
        <w:t xml:space="preserve"> Recursion ) :</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w:t>
      </w:r>
    </w:p>
    <w:p w:rsidR="00407239" w:rsidRPr="00C02669" w:rsidRDefault="00407239" w:rsidP="00407239">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Java</w:t>
      </w:r>
    </w:p>
    <w:tbl>
      <w:tblPr>
        <w:tblW w:w="0" w:type="auto"/>
        <w:tblCellSpacing w:w="15" w:type="dxa"/>
        <w:tblCellMar>
          <w:top w:w="15" w:type="dxa"/>
          <w:left w:w="15" w:type="dxa"/>
          <w:bottom w:w="15" w:type="dxa"/>
          <w:right w:w="15" w:type="dxa"/>
        </w:tblCellMar>
        <w:tblLook w:val="04A0"/>
      </w:tblPr>
      <w:tblGrid>
        <w:gridCol w:w="208"/>
        <w:gridCol w:w="5513"/>
      </w:tblGrid>
      <w:tr w:rsidR="00407239" w:rsidRPr="00C02669" w:rsidTr="000A52DC">
        <w:trPr>
          <w:tblCellSpacing w:w="15" w:type="dxa"/>
        </w:trPr>
        <w:tc>
          <w:tcPr>
            <w:tcW w:w="0" w:type="auto"/>
            <w:tcBorders>
              <w:top w:val="nil"/>
              <w:left w:val="nil"/>
              <w:bottom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tc>
        <w:tc>
          <w:tcPr>
            <w:tcW w:w="5468" w:type="dxa"/>
            <w:tcBorders>
              <w:top w:val="nil"/>
              <w:left w:val="nil"/>
              <w:bottom w:val="nil"/>
              <w:right w:val="nil"/>
            </w:tcBorders>
            <w:vAlign w:val="center"/>
            <w:hideMark/>
          </w:tcPr>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principle</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rate</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time</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amount=1020.1</w:t>
            </w:r>
          </w:p>
          <w:p w:rsidR="00407239" w:rsidRPr="00C02669" w:rsidRDefault="00407239"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compound interest=20.100000000000023</w:t>
            </w:r>
          </w:p>
        </w:tc>
      </w:tr>
    </w:tbl>
    <w:p w:rsidR="00407239" w:rsidRPr="00C02669" w:rsidRDefault="00407239" w:rsidP="00407239">
      <w:pPr>
        <w:spacing w:after="0"/>
        <w:ind w:right="-432"/>
        <w:jc w:val="both"/>
        <w:rPr>
          <w:rFonts w:ascii="Tw Cen MT" w:hAnsi="Tw Cen MT" w:cs="Arial"/>
          <w:color w:val="000000" w:themeColor="text1"/>
          <w:sz w:val="24"/>
          <w:szCs w:val="24"/>
        </w:rPr>
      </w:pPr>
    </w:p>
    <w:p w:rsidR="005E388E" w:rsidRPr="00C02669" w:rsidRDefault="005E388E" w:rsidP="005E388E">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18) </w:t>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Electricity Bill</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F8016D">
        <w:rPr>
          <w:rFonts w:ascii="Tw Cen MT" w:eastAsia="Times New Roman" w:hAnsi="Tw Cen MT" w:cs="Arial"/>
          <w:b/>
          <w:color w:val="000000" w:themeColor="text1"/>
          <w:sz w:val="24"/>
          <w:szCs w:val="24"/>
        </w:rPr>
        <w:t>Q</w:t>
      </w:r>
      <w:r>
        <w:rPr>
          <w:rFonts w:ascii="Tw Cen MT" w:eastAsia="Times New Roman" w:hAnsi="Tw Cen MT" w:cs="Arial"/>
          <w:b/>
          <w:bCs/>
          <w:color w:val="000000" w:themeColor="text1"/>
          <w:sz w:val="24"/>
          <w:szCs w:val="24"/>
        </w:rPr>
        <w:t>) H</w:t>
      </w:r>
      <w:r w:rsidRPr="00C02669">
        <w:rPr>
          <w:rFonts w:ascii="Tw Cen MT" w:eastAsia="Times New Roman" w:hAnsi="Tw Cen MT" w:cs="Arial"/>
          <w:b/>
          <w:bCs/>
          <w:color w:val="000000" w:themeColor="text1"/>
          <w:sz w:val="24"/>
          <w:szCs w:val="24"/>
        </w:rPr>
        <w:t>ow to calculate electricity bill?</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Consider the following example:</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For example, a consumer consumes 500 watts per hour daily for one month.  Calculate the total energy bill of that consumer if per unit rate is 7? </w:t>
      </w:r>
      <w:proofErr w:type="gramStart"/>
      <w:r w:rsidRPr="00C02669">
        <w:rPr>
          <w:rFonts w:ascii="Tw Cen MT" w:eastAsia="Times New Roman" w:hAnsi="Tw Cen MT" w:cs="Arial"/>
          <w:color w:val="000000" w:themeColor="text1"/>
          <w:sz w:val="24"/>
          <w:szCs w:val="24"/>
        </w:rPr>
        <w:t>( In</w:t>
      </w:r>
      <w:proofErr w:type="gramEnd"/>
      <w:r w:rsidRPr="00C02669">
        <w:rPr>
          <w:rFonts w:ascii="Tw Cen MT" w:eastAsia="Times New Roman" w:hAnsi="Tw Cen MT" w:cs="Arial"/>
          <w:color w:val="000000" w:themeColor="text1"/>
          <w:sz w:val="24"/>
          <w:szCs w:val="24"/>
        </w:rPr>
        <w:t xml:space="preserve"> $, £, €, INR, DHR, Riyal etc) [Take 1 month = 30 Days].</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noProof/>
          <w:color w:val="000000" w:themeColor="text1"/>
          <w:sz w:val="24"/>
          <w:szCs w:val="24"/>
        </w:rPr>
        <w:drawing>
          <wp:anchor distT="0" distB="0" distL="114300" distR="114300" simplePos="0" relativeHeight="251689984" behindDoc="0" locked="0" layoutInCell="1" allowOverlap="1">
            <wp:simplePos x="0" y="0"/>
            <wp:positionH relativeFrom="column">
              <wp:posOffset>3289935</wp:posOffset>
            </wp:positionH>
            <wp:positionV relativeFrom="paragraph">
              <wp:posOffset>75565</wp:posOffset>
            </wp:positionV>
            <wp:extent cx="3214370" cy="1047115"/>
            <wp:effectExtent l="19050" t="0" r="5080" b="0"/>
            <wp:wrapThrough wrapText="bothSides">
              <wp:wrapPolygon edited="0">
                <wp:start x="-128" y="0"/>
                <wp:lineTo x="-128" y="21220"/>
                <wp:lineTo x="21634" y="21220"/>
                <wp:lineTo x="21634" y="0"/>
                <wp:lineTo x="-128" y="0"/>
              </wp:wrapPolygon>
            </wp:wrapThrough>
            <wp:docPr id="39" name="Picture 39" descr="electricity bill jav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lectricity bill java code"/>
                    <pic:cNvPicPr>
                      <a:picLocks noChangeAspect="1" noChangeArrowheads="1"/>
                    </pic:cNvPicPr>
                  </pic:nvPicPr>
                  <pic:blipFill>
                    <a:blip r:embed="rId174" cstate="print"/>
                    <a:srcRect/>
                    <a:stretch>
                      <a:fillRect/>
                    </a:stretch>
                  </pic:blipFill>
                  <pic:spPr bwMode="auto">
                    <a:xfrm>
                      <a:off x="0" y="0"/>
                      <a:ext cx="3214370" cy="1047115"/>
                    </a:xfrm>
                    <a:prstGeom prst="rect">
                      <a:avLst/>
                    </a:prstGeom>
                    <a:noFill/>
                    <a:ln w="9525">
                      <a:noFill/>
                      <a:miter lim="800000"/>
                      <a:headEnd/>
                      <a:tailEnd/>
                    </a:ln>
                  </pic:spPr>
                </pic:pic>
              </a:graphicData>
            </a:graphic>
          </wp:anchor>
        </w:drawing>
      </w:r>
      <w:proofErr w:type="gramStart"/>
      <w:r w:rsidRPr="00C02669">
        <w:rPr>
          <w:rFonts w:ascii="Tw Cen MT" w:eastAsia="Times New Roman" w:hAnsi="Tw Cen MT" w:cs="Arial"/>
          <w:b/>
          <w:bCs/>
          <w:color w:val="000000" w:themeColor="text1"/>
          <w:sz w:val="24"/>
          <w:szCs w:val="24"/>
        </w:rPr>
        <w:t>Solution :</w:t>
      </w:r>
      <w:proofErr w:type="gramEnd"/>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s</w:t>
      </w:r>
      <w:proofErr w:type="gramEnd"/>
      <w:r w:rsidRPr="00C02669">
        <w:rPr>
          <w:rFonts w:ascii="Tw Cen MT" w:eastAsia="Times New Roman" w:hAnsi="Tw Cen MT" w:cs="Arial"/>
          <w:color w:val="000000" w:themeColor="text1"/>
          <w:sz w:val="24"/>
          <w:szCs w:val="24"/>
        </w:rPr>
        <w:t xml:space="preserve"> we know that 1 Unit = 1kWh</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So total kWh = 500 watts x 24 hours x 30 days</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360000</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So, we want to convert into units:</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Where 1 unit = 1kWh</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Total consumed units are as 360000/1000 = 360</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And, cost per unit is = 7, the total cost of the electricity bill is 360 x 7 = 2520</w:t>
      </w:r>
      <w:proofErr w:type="gramStart"/>
      <w:r w:rsidRPr="00C02669">
        <w:rPr>
          <w:rFonts w:ascii="Tw Cen MT" w:eastAsia="Times New Roman" w:hAnsi="Tw Cen MT" w:cs="Arial"/>
          <w:color w:val="000000" w:themeColor="text1"/>
          <w:sz w:val="24"/>
          <w:szCs w:val="24"/>
        </w:rPr>
        <w:t>( </w:t>
      </w:r>
      <w:r w:rsidRPr="00C02669">
        <w:rPr>
          <w:rFonts w:ascii="Tw Cen MT" w:eastAsia="Times New Roman" w:hAnsi="Tw Cen MT" w:cs="Arial"/>
          <w:iCs/>
          <w:color w:val="000000" w:themeColor="text1"/>
          <w:sz w:val="24"/>
          <w:szCs w:val="24"/>
        </w:rPr>
        <w:t>In</w:t>
      </w:r>
      <w:proofErr w:type="gramEnd"/>
      <w:r w:rsidRPr="00C02669">
        <w:rPr>
          <w:rFonts w:ascii="Tw Cen MT" w:eastAsia="Times New Roman" w:hAnsi="Tw Cen MT" w:cs="Arial"/>
          <w:iCs/>
          <w:color w:val="000000" w:themeColor="text1"/>
          <w:sz w:val="24"/>
          <w:szCs w:val="24"/>
        </w:rPr>
        <w:t xml:space="preserve"> $, £, €, INR, Rs, DHR, Riyal etc).</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That’s it. Let’s get into programming.</w:t>
      </w:r>
    </w:p>
    <w:p w:rsidR="005E388E" w:rsidRPr="00274AB8"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1 </w:t>
      </w:r>
      <w:proofErr w:type="gramStart"/>
      <w:r>
        <w:rPr>
          <w:rFonts w:ascii="Tw Cen MT" w:eastAsia="Times New Roman" w:hAnsi="Tw Cen MT" w:cs="Arial"/>
          <w:b/>
          <w:bCs/>
          <w:color w:val="000000" w:themeColor="text1"/>
          <w:sz w:val="24"/>
          <w:szCs w:val="24"/>
        </w:rPr>
        <w:t>U</w:t>
      </w:r>
      <w:r w:rsidRPr="00C02669">
        <w:rPr>
          <w:rFonts w:ascii="Tw Cen MT" w:eastAsia="Times New Roman" w:hAnsi="Tw Cen MT" w:cs="Arial"/>
          <w:b/>
          <w:bCs/>
          <w:color w:val="000000" w:themeColor="text1"/>
          <w:sz w:val="24"/>
          <w:szCs w:val="24"/>
        </w:rPr>
        <w:t>sing</w:t>
      </w:r>
      <w:proofErr w:type="gramEnd"/>
      <w:r w:rsidRPr="00C02669">
        <w:rPr>
          <w:rFonts w:ascii="Tw Cen MT" w:eastAsia="Times New Roman" w:hAnsi="Tw Cen MT" w:cs="Arial"/>
          <w:b/>
          <w:bCs/>
          <w:color w:val="000000" w:themeColor="text1"/>
          <w:sz w:val="24"/>
          <w:szCs w:val="24"/>
        </w:rPr>
        <w:t xml:space="preserve"> the static method with outputs</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There you go by using the standard values along with the sample outputs. If you have any doubts related to the following program do leave a comment here.</w:t>
      </w:r>
    </w:p>
    <w:p w:rsidR="005E388E"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2959897" cy="2729552"/>
            <wp:effectExtent l="19050" t="0" r="0" b="0"/>
            <wp:docPr id="2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srcRect/>
                    <a:stretch>
                      <a:fillRect/>
                    </a:stretch>
                  </pic:blipFill>
                  <pic:spPr bwMode="auto">
                    <a:xfrm>
                      <a:off x="0" y="0"/>
                      <a:ext cx="2959975" cy="2729624"/>
                    </a:xfrm>
                    <a:prstGeom prst="rect">
                      <a:avLst/>
                    </a:prstGeom>
                    <a:noFill/>
                    <a:ln w="9525">
                      <a:noFill/>
                      <a:miter lim="800000"/>
                      <a:headEnd/>
                      <a:tailEnd/>
                    </a:ln>
                  </pic:spPr>
                </pic:pic>
              </a:graphicData>
            </a:graphic>
          </wp:inline>
        </w:drawing>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13"/>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8" w:type="dxa"/>
            <w:tcBorders>
              <w:top w:val="nil"/>
              <w:left w:val="nil"/>
              <w:bottom w:val="nil"/>
              <w:right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Bill to pay : 480.0</w:t>
            </w:r>
          </w:p>
        </w:tc>
      </w:tr>
    </w:tbl>
    <w:p w:rsidR="005E388E" w:rsidRDefault="005E388E" w:rsidP="005E388E">
      <w:pPr>
        <w:spacing w:after="0" w:line="240" w:lineRule="auto"/>
        <w:jc w:val="both"/>
        <w:rPr>
          <w:rFonts w:ascii="Tw Cen MT" w:eastAsia="Times New Roman" w:hAnsi="Tw Cen MT" w:cs="Arial"/>
          <w:b/>
          <w:bCs/>
          <w:color w:val="000000" w:themeColor="text1"/>
          <w:sz w:val="24"/>
          <w:szCs w:val="24"/>
        </w:rPr>
      </w:pPr>
    </w:p>
    <w:p w:rsidR="005E388E" w:rsidRPr="00274AB8"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2 </w:t>
      </w:r>
      <w:r w:rsidRPr="00C02669">
        <w:rPr>
          <w:rFonts w:ascii="Tw Cen MT" w:eastAsia="Times New Roman" w:hAnsi="Tw Cen MT" w:cs="Arial"/>
          <w:b/>
          <w:bCs/>
          <w:color w:val="000000" w:themeColor="text1"/>
          <w:sz w:val="24"/>
          <w:szCs w:val="24"/>
        </w:rPr>
        <w:t>Taking inputs through scanner class</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Java code for obtaining Electricity Bill taking inputs through scanner class, with outputs.</w:t>
      </w:r>
      <w:proofErr w:type="gramEnd"/>
    </w:p>
    <w:p w:rsidR="005E388E"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3123242" cy="3220872"/>
            <wp:effectExtent l="19050" t="0" r="958" b="0"/>
            <wp:docPr id="2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srcRect/>
                    <a:stretch>
                      <a:fillRect/>
                    </a:stretch>
                  </pic:blipFill>
                  <pic:spPr bwMode="auto">
                    <a:xfrm>
                      <a:off x="0" y="0"/>
                      <a:ext cx="3123445" cy="3221082"/>
                    </a:xfrm>
                    <a:prstGeom prst="rect">
                      <a:avLst/>
                    </a:prstGeom>
                    <a:noFill/>
                    <a:ln w="9525">
                      <a:noFill/>
                      <a:miter lim="800000"/>
                      <a:headEnd/>
                      <a:tailEnd/>
                    </a:ln>
                  </pic:spPr>
                </pic:pic>
              </a:graphicData>
            </a:graphic>
          </wp:inline>
        </w:drawing>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13"/>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9</w:t>
            </w:r>
          </w:p>
        </w:tc>
        <w:tc>
          <w:tcPr>
            <w:tcW w:w="5468" w:type="dxa"/>
            <w:tcBorders>
              <w:top w:val="nil"/>
              <w:left w:val="nil"/>
              <w:bottom w:val="nil"/>
              <w:right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C:\Users\goutham\Desktop\E&gt;javac ComputeElectricityBill.java</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ComputeElectricityBill</w:t>
            </w:r>
            <w:proofErr w:type="spellEnd"/>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units</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550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Bill to pay : 1270.0</w:t>
            </w:r>
          </w:p>
        </w:tc>
      </w:tr>
    </w:tbl>
    <w:p w:rsidR="005E388E" w:rsidRDefault="005E388E" w:rsidP="005E388E">
      <w:pPr>
        <w:spacing w:after="0" w:line="240" w:lineRule="auto"/>
        <w:jc w:val="both"/>
        <w:rPr>
          <w:rFonts w:ascii="Tw Cen MT" w:eastAsia="Times New Roman" w:hAnsi="Tw Cen MT" w:cs="Arial"/>
          <w:b/>
          <w:bCs/>
          <w:color w:val="000000" w:themeColor="text1"/>
          <w:sz w:val="24"/>
          <w:szCs w:val="24"/>
        </w:rPr>
      </w:pPr>
    </w:p>
    <w:p w:rsidR="005E388E" w:rsidRPr="00274AB8"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3 </w:t>
      </w:r>
      <w:r w:rsidRPr="00C02669">
        <w:rPr>
          <w:rFonts w:ascii="Tw Cen MT" w:eastAsia="Times New Roman" w:hAnsi="Tw Cen MT" w:cs="Arial"/>
          <w:b/>
          <w:bCs/>
          <w:color w:val="000000" w:themeColor="text1"/>
          <w:sz w:val="24"/>
          <w:szCs w:val="24"/>
        </w:rPr>
        <w:t>Taking Inputs through command line arguments </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Taking inputs through command line arguments with an output.</w:t>
      </w:r>
    </w:p>
    <w:p w:rsidR="005E388E"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2903644" cy="2750023"/>
            <wp:effectExtent l="19050" t="0" r="0" b="0"/>
            <wp:docPr id="2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cstate="print"/>
                    <a:srcRect/>
                    <a:stretch>
                      <a:fillRect/>
                    </a:stretch>
                  </pic:blipFill>
                  <pic:spPr bwMode="auto">
                    <a:xfrm>
                      <a:off x="0" y="0"/>
                      <a:ext cx="2903764" cy="2750136"/>
                    </a:xfrm>
                    <a:prstGeom prst="rect">
                      <a:avLst/>
                    </a:prstGeom>
                    <a:noFill/>
                    <a:ln w="9525">
                      <a:noFill/>
                      <a:miter lim="800000"/>
                      <a:headEnd/>
                      <a:tailEnd/>
                    </a:ln>
                  </pic:spPr>
                </pic:pic>
              </a:graphicData>
            </a:graphic>
          </wp:inline>
        </w:drawing>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13"/>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tc>
        <w:tc>
          <w:tcPr>
            <w:tcW w:w="5468" w:type="dxa"/>
            <w:tcBorders>
              <w:top w:val="nil"/>
              <w:left w:val="nil"/>
              <w:bottom w:val="nil"/>
              <w:right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C:\Users\goutham\Desktop\E&gt;javac ComputeElectricityBill.java</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ComputeElectricityBill</w:t>
            </w:r>
            <w:proofErr w:type="spellEnd"/>
            <w:r w:rsidRPr="00C02669">
              <w:rPr>
                <w:rFonts w:ascii="Tw Cen MT" w:eastAsia="Times New Roman" w:hAnsi="Tw Cen MT" w:cs="Arial"/>
                <w:color w:val="000000" w:themeColor="text1"/>
                <w:sz w:val="24"/>
                <w:szCs w:val="24"/>
              </w:rPr>
              <w:t xml:space="preserve"> 500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Bill to pay : 1120.0</w:t>
            </w:r>
          </w:p>
        </w:tc>
      </w:tr>
    </w:tbl>
    <w:p w:rsidR="005E388E" w:rsidRPr="00274AB8"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4 </w:t>
      </w:r>
      <w:r w:rsidRPr="00C02669">
        <w:rPr>
          <w:rFonts w:ascii="Tw Cen MT" w:eastAsia="Times New Roman" w:hAnsi="Tw Cen MT" w:cs="Arial"/>
          <w:b/>
          <w:bCs/>
          <w:color w:val="000000" w:themeColor="text1"/>
          <w:sz w:val="24"/>
          <w:szCs w:val="24"/>
        </w:rPr>
        <w:t>Using Inheritance  </w:t>
      </w:r>
    </w:p>
    <w:p w:rsidR="005E388E"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3868994" cy="4735773"/>
            <wp:effectExtent l="19050" t="0" r="0" b="0"/>
            <wp:docPr id="2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cstate="print"/>
                    <a:srcRect/>
                    <a:stretch>
                      <a:fillRect/>
                    </a:stretch>
                  </pic:blipFill>
                  <pic:spPr bwMode="auto">
                    <a:xfrm>
                      <a:off x="0" y="0"/>
                      <a:ext cx="3871479" cy="4738815"/>
                    </a:xfrm>
                    <a:prstGeom prst="rect">
                      <a:avLst/>
                    </a:prstGeom>
                    <a:noFill/>
                    <a:ln w="9525">
                      <a:noFill/>
                      <a:miter lim="800000"/>
                      <a:headEnd/>
                      <a:tailEnd/>
                    </a:ln>
                  </pic:spPr>
                </pic:pic>
              </a:graphicData>
            </a:graphic>
          </wp:inline>
        </w:drawing>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tc>
        <w:tc>
          <w:tcPr>
            <w:tcW w:w="5395" w:type="dxa"/>
            <w:tcBorders>
              <w:top w:val="nil"/>
              <w:left w:val="nil"/>
              <w:bottom w:val="nil"/>
              <w:right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units</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500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Bill to pay : 1120.0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units</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250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Bill to pay : 420.0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units</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Bill to pay : 2620.0</w:t>
            </w:r>
          </w:p>
        </w:tc>
      </w:tr>
    </w:tbl>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w:t>
      </w:r>
    </w:p>
    <w:p w:rsidR="005E388E" w:rsidRPr="00274AB8"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 5 </w:t>
      </w:r>
      <w:r w:rsidRPr="00C02669">
        <w:rPr>
          <w:rFonts w:ascii="Tw Cen MT" w:eastAsia="Times New Roman" w:hAnsi="Tw Cen MT" w:cs="Arial"/>
          <w:b/>
          <w:bCs/>
          <w:color w:val="000000" w:themeColor="text1"/>
          <w:sz w:val="24"/>
          <w:szCs w:val="24"/>
        </w:rPr>
        <w:t>Electricity Bill code by creating a Separate class</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Through creating a separate </w:t>
      </w:r>
      <w:proofErr w:type="gramStart"/>
      <w:r w:rsidRPr="00C02669">
        <w:rPr>
          <w:rFonts w:ascii="Tw Cen MT" w:eastAsia="Times New Roman" w:hAnsi="Tw Cen MT" w:cs="Arial"/>
          <w:color w:val="000000" w:themeColor="text1"/>
          <w:sz w:val="24"/>
          <w:szCs w:val="24"/>
        </w:rPr>
        <w:t>class(</w:t>
      </w:r>
      <w:proofErr w:type="gramEnd"/>
      <w:r w:rsidRPr="00C02669">
        <w:rPr>
          <w:rFonts w:ascii="Tw Cen MT" w:eastAsia="Times New Roman" w:hAnsi="Tw Cen MT" w:cs="Arial"/>
          <w:color w:val="000000" w:themeColor="text1"/>
          <w:sz w:val="24"/>
          <w:szCs w:val="24"/>
        </w:rPr>
        <w:t xml:space="preserve"> ) and taking inputs through scanner class.</w:t>
      </w:r>
    </w:p>
    <w:p w:rsidR="005E388E" w:rsidRDefault="005E388E" w:rsidP="005E388E">
      <w:pPr>
        <w:spacing w:after="0" w:line="240" w:lineRule="auto"/>
        <w:jc w:val="both"/>
        <w:rPr>
          <w:rFonts w:ascii="Tw Cen MT" w:eastAsia="Times New Roman" w:hAnsi="Tw Cen MT" w:cs="Arial"/>
          <w:color w:val="000000" w:themeColor="text1"/>
          <w:sz w:val="24"/>
          <w:szCs w:val="24"/>
          <w:bdr w:val="none" w:sz="0" w:space="0" w:color="auto" w:frame="1"/>
        </w:rPr>
      </w:pPr>
      <w:r>
        <w:rPr>
          <w:rFonts w:ascii="Tw Cen MT" w:eastAsia="Times New Roman" w:hAnsi="Tw Cen MT" w:cs="Arial"/>
          <w:noProof/>
          <w:color w:val="000000" w:themeColor="text1"/>
          <w:sz w:val="24"/>
          <w:szCs w:val="24"/>
          <w:bdr w:val="none" w:sz="0" w:space="0" w:color="auto" w:frame="1"/>
        </w:rPr>
        <w:lastRenderedPageBreak/>
        <w:drawing>
          <wp:inline distT="0" distB="0" distL="0" distR="0">
            <wp:extent cx="3133644" cy="3241343"/>
            <wp:effectExtent l="19050" t="0" r="0" b="0"/>
            <wp:docPr id="3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srcRect/>
                    <a:stretch>
                      <a:fillRect/>
                    </a:stretch>
                  </pic:blipFill>
                  <pic:spPr bwMode="auto">
                    <a:xfrm>
                      <a:off x="0" y="0"/>
                      <a:ext cx="3133608" cy="3241306"/>
                    </a:xfrm>
                    <a:prstGeom prst="rect">
                      <a:avLst/>
                    </a:prstGeom>
                    <a:noFill/>
                    <a:ln w="9525">
                      <a:noFill/>
                      <a:miter lim="800000"/>
                      <a:headEnd/>
                      <a:tailEnd/>
                    </a:ln>
                  </pic:spPr>
                </pic:pic>
              </a:graphicData>
            </a:graphic>
          </wp:inline>
        </w:drawing>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bdr w:val="none" w:sz="0" w:space="0" w:color="auto" w:frame="1"/>
        </w:rPr>
        <w:t>output</w:t>
      </w:r>
      <w:proofErr w:type="gramEnd"/>
      <w:r w:rsidRPr="00C02669">
        <w:rPr>
          <w:rFonts w:ascii="Tw Cen MT" w:eastAsia="Times New Roman" w:hAnsi="Tw Cen MT" w:cs="Arial"/>
          <w:color w:val="000000" w:themeColor="text1"/>
          <w:sz w:val="24"/>
          <w:szCs w:val="24"/>
          <w:bdr w:val="none" w:sz="0" w:space="0" w:color="auto" w:frame="1"/>
        </w:rPr>
        <w:t>:</w:t>
      </w:r>
    </w:p>
    <w:tbl>
      <w:tblPr>
        <w:tblW w:w="0" w:type="auto"/>
        <w:tblCellSpacing w:w="15" w:type="dxa"/>
        <w:tblCellMar>
          <w:top w:w="15" w:type="dxa"/>
          <w:left w:w="15" w:type="dxa"/>
          <w:bottom w:w="15" w:type="dxa"/>
          <w:right w:w="15" w:type="dxa"/>
        </w:tblCellMar>
        <w:tblLook w:val="04A0"/>
      </w:tblPr>
      <w:tblGrid>
        <w:gridCol w:w="208"/>
        <w:gridCol w:w="5507"/>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tc>
        <w:tc>
          <w:tcPr>
            <w:tcW w:w="5462" w:type="dxa"/>
            <w:tcBorders>
              <w:top w:val="nil"/>
              <w:left w:val="nil"/>
              <w:bottom w:val="nil"/>
              <w:right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units</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Bill to pay : 2620.0</w:t>
            </w:r>
          </w:p>
        </w:tc>
      </w:tr>
    </w:tbl>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5E388E" w:rsidRDefault="005E388E" w:rsidP="005E388E">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Method </w:t>
      </w:r>
      <w:proofErr w:type="gramStart"/>
      <w:r>
        <w:rPr>
          <w:rFonts w:ascii="Tw Cen MT" w:eastAsia="Times New Roman" w:hAnsi="Tw Cen MT" w:cs="Arial"/>
          <w:b/>
          <w:bCs/>
          <w:color w:val="000000" w:themeColor="text1"/>
          <w:sz w:val="24"/>
          <w:szCs w:val="24"/>
        </w:rPr>
        <w:t>-  6</w:t>
      </w:r>
      <w:proofErr w:type="gramEnd"/>
      <w:r>
        <w:rPr>
          <w:rFonts w:ascii="Tw Cen MT" w:eastAsia="Times New Roman" w:hAnsi="Tw Cen MT" w:cs="Arial"/>
          <w:b/>
          <w:bCs/>
          <w:color w:val="000000" w:themeColor="text1"/>
          <w:sz w:val="24"/>
          <w:szCs w:val="24"/>
        </w:rPr>
        <w:t xml:space="preserve"> </w:t>
      </w:r>
      <w:r w:rsidRPr="00C02669">
        <w:rPr>
          <w:rFonts w:ascii="Tw Cen MT" w:eastAsia="Times New Roman" w:hAnsi="Tw Cen MT" w:cs="Arial"/>
          <w:b/>
          <w:bCs/>
          <w:color w:val="000000" w:themeColor="text1"/>
          <w:sz w:val="24"/>
          <w:szCs w:val="24"/>
        </w:rPr>
        <w:t>User-defined method ( Function )</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2743424" cy="3323230"/>
            <wp:effectExtent l="19050" t="0" r="0" b="0"/>
            <wp:docPr id="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0" cstate="print"/>
                    <a:srcRect/>
                    <a:stretch>
                      <a:fillRect/>
                    </a:stretch>
                  </pic:blipFill>
                  <pic:spPr bwMode="auto">
                    <a:xfrm>
                      <a:off x="0" y="0"/>
                      <a:ext cx="2743599" cy="3323442"/>
                    </a:xfrm>
                    <a:prstGeom prst="rect">
                      <a:avLst/>
                    </a:prstGeom>
                    <a:noFill/>
                    <a:ln w="9525">
                      <a:noFill/>
                      <a:miter lim="800000"/>
                      <a:headEnd/>
                      <a:tailEnd/>
                    </a:ln>
                  </pic:spPr>
                </pic:pic>
              </a:graphicData>
            </a:graphic>
          </wp:inline>
        </w:drawing>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output</w:t>
      </w:r>
      <w:proofErr w:type="gramEnd"/>
      <w:r w:rsidRPr="00C02669">
        <w:rPr>
          <w:rFonts w:ascii="Tw Cen MT" w:eastAsia="Times New Roman" w:hAnsi="Tw Cen MT" w:cs="Arial"/>
          <w:color w:val="000000" w:themeColor="text1"/>
          <w:sz w:val="24"/>
          <w:szCs w:val="24"/>
        </w:rPr>
        <w:t>:</w:t>
      </w:r>
    </w:p>
    <w:p w:rsidR="005E388E" w:rsidRPr="00C02669" w:rsidRDefault="005E388E" w:rsidP="005E388E">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Java</w:t>
      </w:r>
    </w:p>
    <w:tbl>
      <w:tblPr>
        <w:tblW w:w="0" w:type="auto"/>
        <w:tblCellSpacing w:w="15" w:type="dxa"/>
        <w:tblCellMar>
          <w:top w:w="15" w:type="dxa"/>
          <w:left w:w="15" w:type="dxa"/>
          <w:bottom w:w="15" w:type="dxa"/>
          <w:right w:w="15" w:type="dxa"/>
        </w:tblCellMar>
        <w:tblLook w:val="04A0"/>
      </w:tblPr>
      <w:tblGrid>
        <w:gridCol w:w="208"/>
        <w:gridCol w:w="5513"/>
      </w:tblGrid>
      <w:tr w:rsidR="005E388E" w:rsidRPr="00C02669" w:rsidTr="000A52DC">
        <w:trPr>
          <w:tblCellSpacing w:w="15" w:type="dxa"/>
        </w:trPr>
        <w:tc>
          <w:tcPr>
            <w:tcW w:w="0" w:type="auto"/>
            <w:tcBorders>
              <w:top w:val="nil"/>
              <w:left w:val="nil"/>
              <w:bottom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tc>
        <w:tc>
          <w:tcPr>
            <w:tcW w:w="5468" w:type="dxa"/>
            <w:tcBorders>
              <w:top w:val="nil"/>
              <w:left w:val="nil"/>
              <w:bottom w:val="nil"/>
              <w:right w:val="nil"/>
            </w:tcBorders>
            <w:vAlign w:val="center"/>
            <w:hideMark/>
          </w:tcPr>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units</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600</w:t>
            </w:r>
          </w:p>
          <w:p w:rsidR="005E388E" w:rsidRPr="00C02669" w:rsidRDefault="005E388E"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Bill to pay : 1420.0</w:t>
            </w:r>
          </w:p>
        </w:tc>
      </w:tr>
    </w:tbl>
    <w:p w:rsidR="005E388E" w:rsidRPr="00C02669" w:rsidRDefault="005E388E" w:rsidP="005E388E">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A55311" w:rsidRPr="00C02669" w:rsidRDefault="00A55311" w:rsidP="00A55311">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20) </w:t>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Discount Of Product</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How to calculate a discount on a product?</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w:t>
      </w:r>
      <w:r w:rsidRPr="00C02669">
        <w:rPr>
          <w:rFonts w:ascii="Tw Cen MT" w:hAnsi="Tw Cen MT" w:cs="Arial"/>
          <w:color w:val="000000" w:themeColor="text1"/>
        </w:rPr>
        <w:t>  Discount is defined as the reduction in the price something you sell to the customers.  Most of the discount rate is given in percentage rate.</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Here is the formula to calculate the discount:</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Discount = List price x Discount Rate</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For </w:t>
      </w:r>
      <w:proofErr w:type="gramStart"/>
      <w:r w:rsidRPr="00C02669">
        <w:rPr>
          <w:rFonts w:ascii="Tw Cen MT" w:hAnsi="Tw Cen MT" w:cs="Arial"/>
          <w:color w:val="000000" w:themeColor="text1"/>
        </w:rPr>
        <w:t>example :</w:t>
      </w:r>
      <w:proofErr w:type="gramEnd"/>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 pen costs 50$ and it is been sold at a discount of 12%, what is the discount price of the pen?</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 = 50 </w:t>
      </w:r>
      <w:r w:rsidRPr="00C02669">
        <w:rPr>
          <w:rFonts w:ascii="Tw Cen MT" w:hAnsi="Tw Cen MT" w:cs="Arial"/>
          <w:color w:val="000000" w:themeColor="text1"/>
          <w:bdr w:val="none" w:sz="0" w:space="0" w:color="auto" w:frame="1"/>
          <w:shd w:val="clear" w:color="auto" w:fill="FBFBFF"/>
        </w:rPr>
        <w:t>x</w:t>
      </w:r>
      <w:r w:rsidRPr="00C02669">
        <w:rPr>
          <w:rFonts w:ascii="Tw Cen MT" w:hAnsi="Tw Cen MT" w:cs="Arial"/>
          <w:color w:val="000000" w:themeColor="text1"/>
        </w:rPr>
        <w:t> </w:t>
      </w:r>
      <w:r w:rsidRPr="00C02669">
        <w:rPr>
          <w:rStyle w:val="mn"/>
          <w:rFonts w:ascii="Tw Cen MT" w:hAnsi="Tw Cen MT" w:cs="Arial"/>
          <w:color w:val="000000" w:themeColor="text1"/>
          <w:bdr w:val="none" w:sz="0" w:space="0" w:color="auto" w:frame="1"/>
        </w:rPr>
        <w:t>12/100</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50 </w:t>
      </w:r>
      <w:r w:rsidRPr="00C02669">
        <w:rPr>
          <w:rStyle w:val="mo"/>
          <w:rFonts w:ascii="Tw Cen MT" w:hAnsi="Tw Cen MT" w:cs="Arial"/>
          <w:color w:val="000000" w:themeColor="text1"/>
          <w:bdr w:val="none" w:sz="0" w:space="0" w:color="auto" w:frame="1"/>
          <w:shd w:val="clear" w:color="auto" w:fill="FBFBFF"/>
        </w:rPr>
        <w:t>×</w:t>
      </w:r>
      <w:r w:rsidRPr="00C02669">
        <w:rPr>
          <w:rFonts w:ascii="Tw Cen MT" w:hAnsi="Tw Cen MT" w:cs="Arial"/>
          <w:color w:val="000000" w:themeColor="text1"/>
        </w:rPr>
        <w:t> 0.12</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w:t>
      </w:r>
      <w:r w:rsidRPr="00C02669">
        <w:rPr>
          <w:rStyle w:val="mi"/>
          <w:rFonts w:ascii="Tw Cen MT" w:hAnsi="Tw Cen MT" w:cs="Arial"/>
          <w:color w:val="000000" w:themeColor="text1"/>
          <w:bdr w:val="none" w:sz="0" w:space="0" w:color="auto" w:frame="1"/>
          <w:shd w:val="clear" w:color="auto" w:fill="FBFBFF"/>
        </w:rPr>
        <w:t>$</w:t>
      </w:r>
      <w:r w:rsidRPr="00C02669">
        <w:rPr>
          <w:rFonts w:ascii="Tw Cen MT" w:hAnsi="Tw Cen MT" w:cs="Arial"/>
          <w:color w:val="000000" w:themeColor="text1"/>
        </w:rPr>
        <w:t> 6</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Discount price of the pen </w:t>
      </w:r>
      <w:proofErr w:type="gramStart"/>
      <w:r w:rsidRPr="00C02669">
        <w:rPr>
          <w:rStyle w:val="Strong"/>
          <w:rFonts w:ascii="Tw Cen MT" w:eastAsiaTheme="majorEastAsia" w:hAnsi="Tw Cen MT" w:cs="Arial"/>
          <w:color w:val="000000" w:themeColor="text1"/>
          <w:bdr w:val="none" w:sz="0" w:space="0" w:color="auto" w:frame="1"/>
        </w:rPr>
        <w:t>is :</w:t>
      </w:r>
      <w:proofErr w:type="gramEnd"/>
      <w:r w:rsidRPr="00C02669">
        <w:rPr>
          <w:rStyle w:val="Strong"/>
          <w:rFonts w:ascii="Tw Cen MT" w:eastAsiaTheme="majorEastAsia" w:hAnsi="Tw Cen MT" w:cs="Arial"/>
          <w:color w:val="000000" w:themeColor="text1"/>
          <w:bdr w:val="none" w:sz="0" w:space="0" w:color="auto" w:frame="1"/>
        </w:rPr>
        <w:t xml:space="preserve"> 44$. Hope you get it.</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Okay fine! Let’s get into the programming for the above equation is different formats.</w:t>
      </w:r>
    </w:p>
    <w:p w:rsidR="00A55311" w:rsidRPr="00C02669" w:rsidRDefault="00A55311" w:rsidP="00A55311">
      <w:pPr>
        <w:pStyle w:val="Heading2"/>
        <w:spacing w:before="0" w:line="240" w:lineRule="atLeast"/>
        <w:jc w:val="both"/>
        <w:rPr>
          <w:rFonts w:ascii="Tw Cen MT" w:hAnsi="Tw Cen MT" w:cs="Arial"/>
          <w:b w:val="0"/>
          <w:bCs w:val="0"/>
          <w:color w:val="000000" w:themeColor="text1"/>
          <w:sz w:val="24"/>
          <w:szCs w:val="24"/>
        </w:rPr>
      </w:pPr>
      <w:r w:rsidRPr="00C02669">
        <w:rPr>
          <w:rStyle w:val="Strong"/>
          <w:rFonts w:ascii="Tw Cen MT" w:hAnsi="Tw Cen MT" w:cs="Arial"/>
          <w:b/>
          <w:bCs/>
          <w:color w:val="000000" w:themeColor="text1"/>
          <w:sz w:val="24"/>
          <w:szCs w:val="24"/>
          <w:bdr w:val="none" w:sz="0" w:space="0" w:color="auto" w:frame="1"/>
        </w:rPr>
        <w:t>Discount Java Code</w:t>
      </w:r>
    </w:p>
    <w:p w:rsidR="00A55311" w:rsidRDefault="00A55311" w:rsidP="00A55311">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Pr>
          <w:rFonts w:ascii="Tw Cen MT" w:hAnsi="Tw Cen MT" w:cs="Arial"/>
          <w:b/>
          <w:bCs/>
          <w:color w:val="000000" w:themeColor="text1"/>
        </w:rPr>
        <w:t>Method - 1</w:t>
      </w:r>
      <w:r w:rsidRPr="00C02669">
        <w:rPr>
          <w:rStyle w:val="Strong"/>
          <w:rFonts w:ascii="Tw Cen MT" w:eastAsiaTheme="majorEastAsia" w:hAnsi="Tw Cen MT" w:cs="Arial"/>
          <w:color w:val="000000" w:themeColor="text1"/>
          <w:bdr w:val="none" w:sz="0" w:space="0" w:color="auto" w:frame="1"/>
        </w:rPr>
        <w:t>Using standard values</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By using standard values consider this program is universal code.</w:t>
      </w:r>
    </w:p>
    <w:p w:rsidR="00A55311" w:rsidRDefault="00A55311" w:rsidP="00A55311">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3539683" cy="1876567"/>
            <wp:effectExtent l="19050" t="0" r="3617" b="0"/>
            <wp:docPr id="3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1" cstate="print"/>
                    <a:srcRect/>
                    <a:stretch>
                      <a:fillRect/>
                    </a:stretch>
                  </pic:blipFill>
                  <pic:spPr bwMode="auto">
                    <a:xfrm>
                      <a:off x="0" y="0"/>
                      <a:ext cx="3539350" cy="1876390"/>
                    </a:xfrm>
                    <a:prstGeom prst="rect">
                      <a:avLst/>
                    </a:prstGeom>
                    <a:noFill/>
                    <a:ln w="9525">
                      <a:noFill/>
                      <a:miter lim="800000"/>
                      <a:headEnd/>
                      <a:tailEnd/>
                    </a:ln>
                  </pic:spPr>
                </pic:pic>
              </a:graphicData>
            </a:graphic>
          </wp:inline>
        </w:drawing>
      </w:r>
    </w:p>
    <w:p w:rsidR="00A55311" w:rsidRPr="00C02669" w:rsidRDefault="00A55311" w:rsidP="00A55311">
      <w:pPr>
        <w:spacing w:after="0"/>
        <w:jc w:val="both"/>
        <w:rPr>
          <w:rFonts w:ascii="Tw Cen MT" w:hAnsi="Tw Cen MT" w:cs="Arial"/>
          <w:color w:val="000000" w:themeColor="text1"/>
          <w:sz w:val="24"/>
          <w:szCs w:val="24"/>
        </w:rPr>
      </w:pPr>
      <w:proofErr w:type="gramStart"/>
      <w:r w:rsidRPr="00C02669">
        <w:rPr>
          <w:rStyle w:val="Strong"/>
          <w:rFonts w:ascii="Tw Cen MT" w:hAnsi="Tw Cen MT" w:cs="Arial"/>
          <w:color w:val="000000" w:themeColor="text1"/>
          <w:sz w:val="24"/>
          <w:szCs w:val="24"/>
          <w:bdr w:val="none" w:sz="0" w:space="0" w:color="auto" w:frame="1"/>
          <w:shd w:val="clear" w:color="auto" w:fill="FFFFFF"/>
        </w:rPr>
        <w:t>output</w:t>
      </w:r>
      <w:proofErr w:type="gramEnd"/>
      <w:r w:rsidRPr="00C02669">
        <w:rPr>
          <w:rStyle w:val="Strong"/>
          <w:rFonts w:ascii="Tw Cen MT" w:hAnsi="Tw Cen MT" w:cs="Arial"/>
          <w:color w:val="000000" w:themeColor="text1"/>
          <w:sz w:val="24"/>
          <w:szCs w:val="24"/>
          <w:bdr w:val="none" w:sz="0" w:space="0" w:color="auto" w:frame="1"/>
          <w:shd w:val="clear" w:color="auto" w:fill="FFFFFF"/>
        </w:rPr>
        <w:t>:</w:t>
      </w:r>
    </w:p>
    <w:tbl>
      <w:tblPr>
        <w:tblW w:w="0" w:type="auto"/>
        <w:tblCellSpacing w:w="15" w:type="dxa"/>
        <w:tblCellMar>
          <w:top w:w="15" w:type="dxa"/>
          <w:left w:w="15" w:type="dxa"/>
          <w:bottom w:w="15" w:type="dxa"/>
          <w:right w:w="15" w:type="dxa"/>
        </w:tblCellMar>
        <w:tblLook w:val="04A0"/>
      </w:tblPr>
      <w:tblGrid>
        <w:gridCol w:w="208"/>
        <w:gridCol w:w="5513"/>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markedprice</w:t>
            </w:r>
            <w:proofErr w:type="spellEnd"/>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1000.0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discount </w:t>
            </w:r>
            <w:r w:rsidRPr="00C02669">
              <w:rPr>
                <w:rStyle w:val="crayon-v"/>
                <w:rFonts w:ascii="Tw Cen MT" w:hAnsi="Tw Cen MT" w:cs="Arial"/>
                <w:color w:val="000000" w:themeColor="text1"/>
                <w:sz w:val="24"/>
                <w:szCs w:val="24"/>
                <w:bdr w:val="none" w:sz="0" w:space="0" w:color="auto" w:frame="1"/>
              </w:rPr>
              <w:t>rate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25.0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amount after </w:t>
            </w:r>
            <w:r w:rsidRPr="00C02669">
              <w:rPr>
                <w:rStyle w:val="crayon-v"/>
                <w:rFonts w:ascii="Tw Cen MT" w:hAnsi="Tw Cen MT" w:cs="Arial"/>
                <w:color w:val="000000" w:themeColor="text1"/>
                <w:sz w:val="24"/>
                <w:szCs w:val="24"/>
                <w:bdr w:val="none" w:sz="0" w:space="0" w:color="auto" w:frame="1"/>
              </w:rPr>
              <w:t>discount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750.0</w:t>
            </w:r>
          </w:p>
        </w:tc>
      </w:tr>
    </w:tbl>
    <w:p w:rsidR="00A55311" w:rsidRPr="00C02669" w:rsidRDefault="00A55311" w:rsidP="00A55311">
      <w:pPr>
        <w:pStyle w:val="Heading3"/>
        <w:spacing w:before="0" w:line="240" w:lineRule="atLeast"/>
        <w:jc w:val="both"/>
        <w:rPr>
          <w:rFonts w:ascii="Tw Cen MT" w:hAnsi="Tw Cen MT" w:cs="Arial"/>
          <w:b w:val="0"/>
          <w:bCs w:val="0"/>
          <w:color w:val="000000" w:themeColor="text1"/>
          <w:sz w:val="24"/>
          <w:szCs w:val="24"/>
        </w:rPr>
      </w:pPr>
      <w:r w:rsidRPr="003977A1">
        <w:rPr>
          <w:rFonts w:ascii="Tw Cen MT" w:eastAsia="Times New Roman" w:hAnsi="Tw Cen MT" w:cs="Arial"/>
          <w:bCs w:val="0"/>
          <w:color w:val="000000" w:themeColor="text1"/>
          <w:sz w:val="24"/>
          <w:szCs w:val="24"/>
        </w:rPr>
        <w:t>Method - 2</w:t>
      </w:r>
      <w:r w:rsidRPr="00C02669">
        <w:rPr>
          <w:rStyle w:val="Strong"/>
          <w:rFonts w:ascii="Tw Cen MT" w:hAnsi="Tw Cen MT" w:cs="Arial"/>
          <w:b/>
          <w:bCs/>
          <w:color w:val="000000" w:themeColor="text1"/>
          <w:sz w:val="24"/>
          <w:szCs w:val="24"/>
          <w:bdr w:val="none" w:sz="0" w:space="0" w:color="auto" w:frame="1"/>
        </w:rPr>
        <w:t xml:space="preserve"> Taking inputs through scanner </w:t>
      </w:r>
      <w:proofErr w:type="spellStart"/>
      <w:r w:rsidRPr="00C02669">
        <w:rPr>
          <w:rStyle w:val="Strong"/>
          <w:rFonts w:ascii="Tw Cen MT" w:hAnsi="Tw Cen MT" w:cs="Arial"/>
          <w:b/>
          <w:bCs/>
          <w:color w:val="000000" w:themeColor="text1"/>
          <w:sz w:val="24"/>
          <w:szCs w:val="24"/>
          <w:bdr w:val="none" w:sz="0" w:space="0" w:color="auto" w:frame="1"/>
        </w:rPr>
        <w:t>classs</w:t>
      </w:r>
      <w:proofErr w:type="spellEnd"/>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Taking inputs through scanner class, with sample output.</w:t>
      </w:r>
    </w:p>
    <w:p w:rsidR="00A55311" w:rsidRDefault="00A55311" w:rsidP="00A55311">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251549" cy="1999397"/>
            <wp:effectExtent l="19050" t="0" r="6001"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cstate="print"/>
                    <a:srcRect/>
                    <a:stretch>
                      <a:fillRect/>
                    </a:stretch>
                  </pic:blipFill>
                  <pic:spPr bwMode="auto">
                    <a:xfrm>
                      <a:off x="0" y="0"/>
                      <a:ext cx="3251784" cy="1999542"/>
                    </a:xfrm>
                    <a:prstGeom prst="rect">
                      <a:avLst/>
                    </a:prstGeom>
                    <a:noFill/>
                    <a:ln w="9525">
                      <a:noFill/>
                      <a:miter lim="800000"/>
                      <a:headEnd/>
                      <a:tailEnd/>
                    </a:ln>
                  </pic:spPr>
                </pic:pic>
              </a:graphicData>
            </a:graphic>
          </wp:inline>
        </w:drawing>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output</w:t>
      </w:r>
      <w:proofErr w:type="gramEnd"/>
      <w:r w:rsidRPr="00C02669">
        <w:rPr>
          <w:rStyle w:val="Strong"/>
          <w:rFonts w:ascii="Tw Cen MT" w:eastAsiaTheme="majorEastAsia" w:hAnsi="Tw Cen MT" w:cs="Arial"/>
          <w:color w:val="000000" w:themeColor="text1"/>
          <w:bdr w:val="none" w:sz="0" w:space="0" w:color="auto" w:frame="1"/>
        </w:rPr>
        <w:t>:</w:t>
      </w:r>
    </w:p>
    <w:tbl>
      <w:tblPr>
        <w:tblW w:w="0" w:type="auto"/>
        <w:tblCellSpacing w:w="15" w:type="dxa"/>
        <w:tblCellMar>
          <w:top w:w="15" w:type="dxa"/>
          <w:left w:w="15" w:type="dxa"/>
          <w:bottom w:w="15" w:type="dxa"/>
          <w:right w:w="15" w:type="dxa"/>
        </w:tblCellMar>
        <w:tblLook w:val="04A0"/>
      </w:tblPr>
      <w:tblGrid>
        <w:gridCol w:w="208"/>
        <w:gridCol w:w="5513"/>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3</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marked </w:t>
            </w:r>
            <w:r w:rsidRPr="00C02669">
              <w:rPr>
                <w:rStyle w:val="crayon-i"/>
                <w:rFonts w:ascii="Tw Cen MT" w:hAnsi="Tw Cen MT" w:cs="Arial"/>
                <w:color w:val="000000" w:themeColor="text1"/>
                <w:sz w:val="24"/>
                <w:szCs w:val="24"/>
                <w:bdr w:val="none" w:sz="0" w:space="0" w:color="auto" w:frame="1"/>
              </w:rPr>
              <w:t>price</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2000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discount </w:t>
            </w:r>
            <w:r w:rsidRPr="00C02669">
              <w:rPr>
                <w:rStyle w:val="crayon-i"/>
                <w:rFonts w:ascii="Tw Cen MT" w:hAnsi="Tw Cen MT" w:cs="Arial"/>
                <w:color w:val="000000" w:themeColor="text1"/>
                <w:sz w:val="24"/>
                <w:szCs w:val="24"/>
                <w:bdr w:val="none" w:sz="0" w:space="0" w:color="auto" w:frame="1"/>
              </w:rPr>
              <w:t>percentage</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amount after </w:t>
            </w:r>
            <w:r w:rsidRPr="00C02669">
              <w:rPr>
                <w:rStyle w:val="crayon-v"/>
                <w:rFonts w:ascii="Tw Cen MT" w:hAnsi="Tw Cen MT" w:cs="Arial"/>
                <w:color w:val="000000" w:themeColor="text1"/>
                <w:sz w:val="24"/>
                <w:szCs w:val="24"/>
                <w:bdr w:val="none" w:sz="0" w:space="0" w:color="auto" w:frame="1"/>
              </w:rPr>
              <w:t>discount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1400.0</w:t>
            </w:r>
          </w:p>
        </w:tc>
      </w:tr>
    </w:tbl>
    <w:p w:rsidR="00A55311" w:rsidRPr="00C02669" w:rsidRDefault="00A55311" w:rsidP="00A55311">
      <w:pPr>
        <w:pStyle w:val="Heading4"/>
        <w:spacing w:before="0" w:line="240" w:lineRule="atLeast"/>
        <w:jc w:val="both"/>
        <w:rPr>
          <w:rFonts w:ascii="Tw Cen MT" w:hAnsi="Tw Cen MT" w:cs="Arial"/>
          <w:b w:val="0"/>
          <w:bCs w:val="0"/>
          <w:i w:val="0"/>
          <w:color w:val="000000" w:themeColor="text1"/>
          <w:sz w:val="24"/>
          <w:szCs w:val="24"/>
        </w:rPr>
      </w:pPr>
      <w:r w:rsidRPr="003977A1">
        <w:rPr>
          <w:rFonts w:ascii="Tw Cen MT" w:eastAsia="Times New Roman" w:hAnsi="Tw Cen MT" w:cs="Arial"/>
          <w:bCs w:val="0"/>
          <w:i w:val="0"/>
          <w:color w:val="000000" w:themeColor="text1"/>
          <w:sz w:val="24"/>
          <w:szCs w:val="24"/>
        </w:rPr>
        <w:lastRenderedPageBreak/>
        <w:t xml:space="preserve">Method – 3 </w:t>
      </w:r>
      <w:proofErr w:type="gramStart"/>
      <w:r w:rsidRPr="00C02669">
        <w:rPr>
          <w:rStyle w:val="Strong"/>
          <w:rFonts w:ascii="Tw Cen MT" w:hAnsi="Tw Cen MT" w:cs="Arial"/>
          <w:b/>
          <w:bCs/>
          <w:i w:val="0"/>
          <w:color w:val="000000" w:themeColor="text1"/>
          <w:sz w:val="24"/>
          <w:szCs w:val="24"/>
          <w:bdr w:val="none" w:sz="0" w:space="0" w:color="auto" w:frame="1"/>
        </w:rPr>
        <w:t>By</w:t>
      </w:r>
      <w:proofErr w:type="gramEnd"/>
      <w:r w:rsidRPr="00C02669">
        <w:rPr>
          <w:rStyle w:val="Strong"/>
          <w:rFonts w:ascii="Tw Cen MT" w:hAnsi="Tw Cen MT" w:cs="Arial"/>
          <w:b/>
          <w:bCs/>
          <w:i w:val="0"/>
          <w:color w:val="000000" w:themeColor="text1"/>
          <w:sz w:val="24"/>
          <w:szCs w:val="24"/>
          <w:bdr w:val="none" w:sz="0" w:space="0" w:color="auto" w:frame="1"/>
        </w:rPr>
        <w:t xml:space="preserve"> Using Command-Line Arguments</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There you go another method: By using command line arguments. If you have no idea about command line arguments you can check out here – </w:t>
      </w:r>
      <w:hyperlink r:id="rId183" w:tgtFrame="_blank" w:history="1">
        <w:r w:rsidRPr="00C02669">
          <w:rPr>
            <w:rStyle w:val="Hyperlink"/>
            <w:rFonts w:ascii="Tw Cen MT" w:hAnsi="Tw Cen MT" w:cs="Arial"/>
            <w:b/>
            <w:bCs/>
            <w:color w:val="000000" w:themeColor="text1"/>
            <w:u w:val="none"/>
            <w:bdr w:val="none" w:sz="0" w:space="0" w:color="auto" w:frame="1"/>
          </w:rPr>
          <w:t>command line arguments with examples</w:t>
        </w:r>
      </w:hyperlink>
      <w:r w:rsidRPr="00C02669">
        <w:rPr>
          <w:rStyle w:val="Strong"/>
          <w:rFonts w:ascii="Tw Cen MT" w:eastAsiaTheme="majorEastAsia" w:hAnsi="Tw Cen MT" w:cs="Arial"/>
          <w:color w:val="000000" w:themeColor="text1"/>
          <w:bdr w:val="none" w:sz="0" w:space="0" w:color="auto" w:frame="1"/>
        </w:rPr>
        <w:t>.</w:t>
      </w:r>
    </w:p>
    <w:p w:rsidR="00A55311" w:rsidRDefault="00A55311" w:rsidP="00A55311">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558506" cy="1931158"/>
            <wp:effectExtent l="19050" t="0" r="3844" b="0"/>
            <wp:docPr id="3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cstate="print"/>
                    <a:srcRect/>
                    <a:stretch>
                      <a:fillRect/>
                    </a:stretch>
                  </pic:blipFill>
                  <pic:spPr bwMode="auto">
                    <a:xfrm>
                      <a:off x="0" y="0"/>
                      <a:ext cx="3559150" cy="1931507"/>
                    </a:xfrm>
                    <a:prstGeom prst="rect">
                      <a:avLst/>
                    </a:prstGeom>
                    <a:noFill/>
                    <a:ln w="9525">
                      <a:noFill/>
                      <a:miter lim="800000"/>
                      <a:headEnd/>
                      <a:tailEnd/>
                    </a:ln>
                  </pic:spPr>
                </pic:pic>
              </a:graphicData>
            </a:graphic>
          </wp:inline>
        </w:drawing>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output</w:t>
      </w:r>
      <w:proofErr w:type="gramEnd"/>
      <w:r w:rsidRPr="00C02669">
        <w:rPr>
          <w:rStyle w:val="Strong"/>
          <w:rFonts w:ascii="Tw Cen MT" w:eastAsiaTheme="majorEastAsia" w:hAnsi="Tw Cen MT" w:cs="Arial"/>
          <w:color w:val="000000" w:themeColor="text1"/>
          <w:bdr w:val="none" w:sz="0" w:space="0" w:color="auto" w:frame="1"/>
        </w:rPr>
        <w:t>:</w:t>
      </w:r>
    </w:p>
    <w:tbl>
      <w:tblPr>
        <w:tblW w:w="0" w:type="auto"/>
        <w:tblCellSpacing w:w="15" w:type="dxa"/>
        <w:tblCellMar>
          <w:top w:w="15" w:type="dxa"/>
          <w:left w:w="15" w:type="dxa"/>
          <w:bottom w:w="15" w:type="dxa"/>
          <w:right w:w="15" w:type="dxa"/>
        </w:tblCellMar>
        <w:tblLook w:val="04A0"/>
      </w:tblPr>
      <w:tblGrid>
        <w:gridCol w:w="208"/>
        <w:gridCol w:w="5513"/>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markedprice</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10000.0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discount </w:t>
            </w:r>
            <w:r w:rsidRPr="00C02669">
              <w:rPr>
                <w:rStyle w:val="crayon-v"/>
                <w:rFonts w:ascii="Tw Cen MT" w:hAnsi="Tw Cen MT" w:cs="Arial"/>
                <w:color w:val="000000" w:themeColor="text1"/>
                <w:sz w:val="24"/>
                <w:szCs w:val="24"/>
                <w:bdr w:val="none" w:sz="0" w:space="0" w:color="auto" w:frame="1"/>
              </w:rPr>
              <w:t>rate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amount after </w:t>
            </w:r>
            <w:r w:rsidRPr="00C02669">
              <w:rPr>
                <w:rStyle w:val="crayon-v"/>
                <w:rFonts w:ascii="Tw Cen MT" w:hAnsi="Tw Cen MT" w:cs="Arial"/>
                <w:color w:val="000000" w:themeColor="text1"/>
                <w:sz w:val="24"/>
                <w:szCs w:val="24"/>
                <w:bdr w:val="none" w:sz="0" w:space="0" w:color="auto" w:frame="1"/>
              </w:rPr>
              <w:t>discount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5000.0</w:t>
            </w:r>
          </w:p>
        </w:tc>
      </w:tr>
    </w:tbl>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Pr>
          <w:rFonts w:ascii="Tw Cen MT" w:hAnsi="Tw Cen MT" w:cs="Arial"/>
          <w:b/>
          <w:bCs/>
          <w:color w:val="000000" w:themeColor="text1"/>
        </w:rPr>
        <w:t xml:space="preserve">Method – 4 </w:t>
      </w:r>
      <w:r w:rsidRPr="00C02669">
        <w:rPr>
          <w:rStyle w:val="Strong"/>
          <w:rFonts w:ascii="Tw Cen MT" w:eastAsiaTheme="majorEastAsia" w:hAnsi="Tw Cen MT" w:cs="Arial"/>
          <w:color w:val="000000" w:themeColor="text1"/>
          <w:bdr w:val="none" w:sz="0" w:space="0" w:color="auto" w:frame="1"/>
        </w:rPr>
        <w:t>User Define Method</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By using user-defined method.</w:t>
      </w:r>
      <w:proofErr w:type="gramEnd"/>
      <w:r w:rsidRPr="00C02669">
        <w:rPr>
          <w:rFonts w:ascii="Tw Cen MT" w:hAnsi="Tw Cen MT" w:cs="Arial"/>
          <w:color w:val="000000" w:themeColor="text1"/>
        </w:rPr>
        <w:t xml:space="preserve"> Here you go:</w:t>
      </w:r>
    </w:p>
    <w:p w:rsidR="00A55311" w:rsidRDefault="00A55311" w:rsidP="00A55311">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3389019" cy="2326943"/>
            <wp:effectExtent l="19050" t="0" r="1881" b="0"/>
            <wp:docPr id="3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5" cstate="print"/>
                    <a:srcRect/>
                    <a:stretch>
                      <a:fillRect/>
                    </a:stretch>
                  </pic:blipFill>
                  <pic:spPr bwMode="auto">
                    <a:xfrm>
                      <a:off x="0" y="0"/>
                      <a:ext cx="3389019" cy="2326943"/>
                    </a:xfrm>
                    <a:prstGeom prst="rect">
                      <a:avLst/>
                    </a:prstGeom>
                    <a:noFill/>
                    <a:ln w="9525">
                      <a:noFill/>
                      <a:miter lim="800000"/>
                      <a:headEnd/>
                      <a:tailEnd/>
                    </a:ln>
                  </pic:spPr>
                </pic:pic>
              </a:graphicData>
            </a:graphic>
          </wp:inline>
        </w:drawing>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output</w:t>
      </w:r>
      <w:proofErr w:type="gramEnd"/>
      <w:r w:rsidRPr="00C02669">
        <w:rPr>
          <w:rStyle w:val="Strong"/>
          <w:rFonts w:ascii="Tw Cen MT" w:eastAsiaTheme="majorEastAsia" w:hAnsi="Tw Cen MT" w:cs="Arial"/>
          <w:color w:val="000000" w:themeColor="text1"/>
          <w:bdr w:val="none" w:sz="0" w:space="0" w:color="auto" w:frame="1"/>
        </w:rPr>
        <w:t>:</w:t>
      </w:r>
    </w:p>
    <w:tbl>
      <w:tblPr>
        <w:tblW w:w="0" w:type="auto"/>
        <w:tblCellSpacing w:w="15" w:type="dxa"/>
        <w:tblCellMar>
          <w:top w:w="15" w:type="dxa"/>
          <w:left w:w="15" w:type="dxa"/>
          <w:bottom w:w="15" w:type="dxa"/>
          <w:right w:w="15" w:type="dxa"/>
        </w:tblCellMar>
        <w:tblLook w:val="04A0"/>
      </w:tblPr>
      <w:tblGrid>
        <w:gridCol w:w="208"/>
        <w:gridCol w:w="5513"/>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markedprice</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10000.0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discount </w:t>
            </w:r>
            <w:r w:rsidRPr="00C02669">
              <w:rPr>
                <w:rStyle w:val="crayon-v"/>
                <w:rFonts w:ascii="Tw Cen MT" w:hAnsi="Tw Cen MT" w:cs="Arial"/>
                <w:color w:val="000000" w:themeColor="text1"/>
                <w:sz w:val="24"/>
                <w:szCs w:val="24"/>
                <w:bdr w:val="none" w:sz="0" w:space="0" w:color="auto" w:frame="1"/>
              </w:rPr>
              <w:t>rate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15.0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amount after </w:t>
            </w:r>
            <w:r w:rsidRPr="00C02669">
              <w:rPr>
                <w:rStyle w:val="crayon-v"/>
                <w:rFonts w:ascii="Tw Cen MT" w:hAnsi="Tw Cen MT" w:cs="Arial"/>
                <w:color w:val="000000" w:themeColor="text1"/>
                <w:sz w:val="24"/>
                <w:szCs w:val="24"/>
                <w:bdr w:val="none" w:sz="0" w:space="0" w:color="auto" w:frame="1"/>
              </w:rPr>
              <w:t>discount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8500.0</w:t>
            </w:r>
          </w:p>
        </w:tc>
      </w:tr>
    </w:tbl>
    <w:p w:rsidR="00A55311" w:rsidRDefault="00A55311" w:rsidP="00A55311">
      <w:pPr>
        <w:pStyle w:val="Heading5"/>
        <w:spacing w:before="0" w:line="240" w:lineRule="atLeast"/>
        <w:jc w:val="both"/>
        <w:rPr>
          <w:rFonts w:ascii="Tw Cen MT" w:eastAsia="Times New Roman" w:hAnsi="Tw Cen MT" w:cs="Arial"/>
          <w:b/>
          <w:bCs/>
          <w:color w:val="000000" w:themeColor="text1"/>
          <w:sz w:val="24"/>
          <w:szCs w:val="24"/>
        </w:rPr>
      </w:pPr>
    </w:p>
    <w:p w:rsidR="00A55311" w:rsidRPr="003977A1" w:rsidRDefault="00A55311" w:rsidP="00A55311">
      <w:pPr>
        <w:pStyle w:val="Heading5"/>
        <w:spacing w:before="0" w:line="240" w:lineRule="atLeast"/>
        <w:jc w:val="both"/>
        <w:rPr>
          <w:rFonts w:ascii="Tw Cen MT" w:hAnsi="Tw Cen MT" w:cs="Arial"/>
          <w:color w:val="000000" w:themeColor="text1"/>
          <w:sz w:val="24"/>
          <w:szCs w:val="24"/>
        </w:rPr>
      </w:pPr>
      <w:r>
        <w:rPr>
          <w:rFonts w:ascii="Tw Cen MT" w:eastAsia="Times New Roman" w:hAnsi="Tw Cen MT" w:cs="Arial"/>
          <w:b/>
          <w:bCs/>
          <w:color w:val="000000" w:themeColor="text1"/>
          <w:sz w:val="24"/>
          <w:szCs w:val="24"/>
        </w:rPr>
        <w:t>Method - 5</w:t>
      </w:r>
      <w:r w:rsidRPr="003977A1">
        <w:rPr>
          <w:rStyle w:val="Strong"/>
          <w:rFonts w:ascii="Tw Cen MT" w:hAnsi="Tw Cen MT" w:cs="Arial"/>
          <w:bCs w:val="0"/>
          <w:color w:val="000000" w:themeColor="text1"/>
          <w:sz w:val="24"/>
          <w:szCs w:val="24"/>
          <w:bdr w:val="none" w:sz="0" w:space="0" w:color="auto" w:frame="1"/>
        </w:rPr>
        <w:t xml:space="preserve"> Inputs </w:t>
      </w:r>
      <w:proofErr w:type="gramStart"/>
      <w:r w:rsidRPr="003977A1">
        <w:rPr>
          <w:rStyle w:val="Strong"/>
          <w:rFonts w:ascii="Tw Cen MT" w:hAnsi="Tw Cen MT" w:cs="Arial"/>
          <w:bCs w:val="0"/>
          <w:color w:val="000000" w:themeColor="text1"/>
          <w:sz w:val="24"/>
          <w:szCs w:val="24"/>
          <w:bdr w:val="none" w:sz="0" w:space="0" w:color="auto" w:frame="1"/>
        </w:rPr>
        <w:t>Through</w:t>
      </w:r>
      <w:proofErr w:type="gramEnd"/>
      <w:r w:rsidRPr="003977A1">
        <w:rPr>
          <w:rStyle w:val="Strong"/>
          <w:rFonts w:ascii="Tw Cen MT" w:hAnsi="Tw Cen MT" w:cs="Arial"/>
          <w:bCs w:val="0"/>
          <w:color w:val="000000" w:themeColor="text1"/>
          <w:sz w:val="24"/>
          <w:szCs w:val="24"/>
          <w:bdr w:val="none" w:sz="0" w:space="0" w:color="auto" w:frame="1"/>
        </w:rPr>
        <w:t xml:space="preserve"> Scanner Class</w:t>
      </w:r>
    </w:p>
    <w:p w:rsidR="00A55311" w:rsidRPr="00C02669" w:rsidRDefault="00A55311" w:rsidP="00A55311">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Java code for getting discount of product through creating a separate </w:t>
      </w:r>
      <w:proofErr w:type="gramStart"/>
      <w:r w:rsidRPr="00C02669">
        <w:rPr>
          <w:rFonts w:ascii="Tw Cen MT" w:hAnsi="Tw Cen MT" w:cs="Arial"/>
          <w:color w:val="000000" w:themeColor="text1"/>
        </w:rPr>
        <w:t>class(</w:t>
      </w:r>
      <w:proofErr w:type="gramEnd"/>
      <w:r w:rsidRPr="00C02669">
        <w:rPr>
          <w:rFonts w:ascii="Tw Cen MT" w:hAnsi="Tw Cen MT" w:cs="Arial"/>
          <w:color w:val="000000" w:themeColor="text1"/>
        </w:rPr>
        <w:t xml:space="preserve"> ) and taking inputs through scanner class.</w:t>
      </w:r>
    </w:p>
    <w:p w:rsidR="00A55311" w:rsidRDefault="00A55311" w:rsidP="00A55311">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lastRenderedPageBreak/>
        <w:drawing>
          <wp:inline distT="0" distB="0" distL="0" distR="0">
            <wp:extent cx="3441686" cy="2763671"/>
            <wp:effectExtent l="19050" t="0" r="6364" b="0"/>
            <wp:docPr id="3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6" cstate="print"/>
                    <a:srcRect/>
                    <a:stretch>
                      <a:fillRect/>
                    </a:stretch>
                  </pic:blipFill>
                  <pic:spPr bwMode="auto">
                    <a:xfrm>
                      <a:off x="0" y="0"/>
                      <a:ext cx="3441645" cy="2763638"/>
                    </a:xfrm>
                    <a:prstGeom prst="rect">
                      <a:avLst/>
                    </a:prstGeom>
                    <a:noFill/>
                    <a:ln w="9525">
                      <a:noFill/>
                      <a:miter lim="800000"/>
                      <a:headEnd/>
                      <a:tailEnd/>
                    </a:ln>
                  </pic:spPr>
                </pic:pic>
              </a:graphicData>
            </a:graphic>
          </wp:inline>
        </w:drawing>
      </w:r>
    </w:p>
    <w:p w:rsidR="00A55311" w:rsidRPr="00C02669" w:rsidRDefault="00A55311" w:rsidP="00A55311">
      <w:pPr>
        <w:spacing w:after="0"/>
        <w:jc w:val="both"/>
        <w:rPr>
          <w:rFonts w:ascii="Tw Cen MT" w:hAnsi="Tw Cen MT" w:cs="Arial"/>
          <w:color w:val="000000" w:themeColor="text1"/>
          <w:sz w:val="24"/>
          <w:szCs w:val="24"/>
        </w:rPr>
      </w:pPr>
      <w:proofErr w:type="gramStart"/>
      <w:r w:rsidRPr="00C02669">
        <w:rPr>
          <w:rStyle w:val="Strong"/>
          <w:rFonts w:ascii="Tw Cen MT" w:hAnsi="Tw Cen MT" w:cs="Arial"/>
          <w:color w:val="000000" w:themeColor="text1"/>
          <w:sz w:val="24"/>
          <w:szCs w:val="24"/>
          <w:bdr w:val="none" w:sz="0" w:space="0" w:color="auto" w:frame="1"/>
          <w:shd w:val="clear" w:color="auto" w:fill="FFFFFF"/>
        </w:rPr>
        <w:t>output</w:t>
      </w:r>
      <w:proofErr w:type="gramEnd"/>
    </w:p>
    <w:p w:rsidR="00A55311" w:rsidRPr="00C02669" w:rsidRDefault="00A55311" w:rsidP="00A55311">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p w:rsidR="00A55311" w:rsidRPr="00C02669" w:rsidRDefault="00A55311" w:rsidP="00A55311">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208"/>
        <w:gridCol w:w="5513"/>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A55311" w:rsidRPr="00C02669" w:rsidRDefault="00A55311"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A55311" w:rsidRPr="00C02669" w:rsidRDefault="00A55311"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markedprice</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1000.0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discount </w:t>
            </w:r>
            <w:r w:rsidRPr="00C02669">
              <w:rPr>
                <w:rStyle w:val="crayon-v"/>
                <w:rFonts w:ascii="Tw Cen MT" w:hAnsi="Tw Cen MT" w:cs="Arial"/>
                <w:color w:val="000000" w:themeColor="text1"/>
                <w:sz w:val="24"/>
                <w:szCs w:val="24"/>
                <w:bdr w:val="none" w:sz="0" w:space="0" w:color="auto" w:frame="1"/>
              </w:rPr>
              <w:t>rate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10.0</w:t>
            </w:r>
          </w:p>
          <w:p w:rsidR="00A55311" w:rsidRPr="00C02669" w:rsidRDefault="00A55311"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amount after </w:t>
            </w:r>
            <w:r w:rsidRPr="00C02669">
              <w:rPr>
                <w:rStyle w:val="crayon-v"/>
                <w:rFonts w:ascii="Tw Cen MT" w:hAnsi="Tw Cen MT" w:cs="Arial"/>
                <w:color w:val="000000" w:themeColor="text1"/>
                <w:sz w:val="24"/>
                <w:szCs w:val="24"/>
                <w:bdr w:val="none" w:sz="0" w:space="0" w:color="auto" w:frame="1"/>
              </w:rPr>
              <w:t>discount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900.0</w:t>
            </w:r>
          </w:p>
        </w:tc>
      </w:tr>
    </w:tbl>
    <w:p w:rsidR="00A55311" w:rsidRPr="00C02669" w:rsidRDefault="00A55311" w:rsidP="00A55311">
      <w:pPr>
        <w:spacing w:after="0"/>
        <w:ind w:right="-432"/>
        <w:jc w:val="both"/>
        <w:rPr>
          <w:rFonts w:ascii="Tw Cen MT" w:hAnsi="Tw Cen MT" w:cs="Arial"/>
          <w:color w:val="000000" w:themeColor="text1"/>
          <w:sz w:val="24"/>
          <w:szCs w:val="24"/>
        </w:rPr>
      </w:pPr>
    </w:p>
    <w:p w:rsidR="00A55311" w:rsidRPr="00C02669" w:rsidRDefault="00A55311" w:rsidP="00A55311">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21) </w:t>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Distance Between Two Points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 distance between two points formula derived from the Pythagorean Theorem.</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To find the distance between two points (x</w:t>
      </w:r>
      <w:r w:rsidRPr="00C02669">
        <w:rPr>
          <w:rFonts w:ascii="Tw Cen MT" w:eastAsia="Times New Roman" w:hAnsi="Tw Cen MT" w:cs="Arial"/>
          <w:color w:val="000000" w:themeColor="text1"/>
          <w:sz w:val="24"/>
          <w:szCs w:val="24"/>
          <w:bdr w:val="none" w:sz="0" w:space="0" w:color="auto" w:frame="1"/>
          <w:vertAlign w:val="subscript"/>
        </w:rPr>
        <w:t>1</w:t>
      </w:r>
      <w:proofErr w:type="gramStart"/>
      <w:r w:rsidRPr="00C02669">
        <w:rPr>
          <w:rFonts w:ascii="Tw Cen MT" w:eastAsia="Times New Roman" w:hAnsi="Tw Cen MT" w:cs="Arial"/>
          <w:color w:val="000000" w:themeColor="text1"/>
          <w:sz w:val="24"/>
          <w:szCs w:val="24"/>
        </w:rPr>
        <w:t>,y</w:t>
      </w:r>
      <w:r w:rsidRPr="00C02669">
        <w:rPr>
          <w:rFonts w:ascii="Tw Cen MT" w:eastAsia="Times New Roman" w:hAnsi="Tw Cen MT" w:cs="Arial"/>
          <w:color w:val="000000" w:themeColor="text1"/>
          <w:sz w:val="24"/>
          <w:szCs w:val="24"/>
          <w:bdr w:val="none" w:sz="0" w:space="0" w:color="auto" w:frame="1"/>
          <w:vertAlign w:val="subscript"/>
        </w:rPr>
        <w:t>1</w:t>
      </w:r>
      <w:proofErr w:type="gramEnd"/>
      <w:r w:rsidRPr="00C02669">
        <w:rPr>
          <w:rFonts w:ascii="Tw Cen MT" w:eastAsia="Times New Roman" w:hAnsi="Tw Cen MT" w:cs="Arial"/>
          <w:color w:val="000000" w:themeColor="text1"/>
          <w:sz w:val="24"/>
          <w:szCs w:val="24"/>
        </w:rPr>
        <w:t>) and (x</w:t>
      </w:r>
      <w:r w:rsidRPr="00C02669">
        <w:rPr>
          <w:rFonts w:ascii="Tw Cen MT" w:eastAsia="Times New Roman" w:hAnsi="Tw Cen MT" w:cs="Arial"/>
          <w:color w:val="000000" w:themeColor="text1"/>
          <w:sz w:val="24"/>
          <w:szCs w:val="24"/>
          <w:bdr w:val="none" w:sz="0" w:space="0" w:color="auto" w:frame="1"/>
          <w:vertAlign w:val="subscript"/>
        </w:rPr>
        <w:t>2</w:t>
      </w:r>
      <w:r w:rsidRPr="00C02669">
        <w:rPr>
          <w:rFonts w:ascii="Tw Cen MT" w:eastAsia="Times New Roman" w:hAnsi="Tw Cen MT" w:cs="Arial"/>
          <w:color w:val="000000" w:themeColor="text1"/>
          <w:sz w:val="24"/>
          <w:szCs w:val="24"/>
        </w:rPr>
        <w:t>,y</w:t>
      </w:r>
      <w:r w:rsidRPr="00C02669">
        <w:rPr>
          <w:rFonts w:ascii="Tw Cen MT" w:eastAsia="Times New Roman" w:hAnsi="Tw Cen MT" w:cs="Arial"/>
          <w:color w:val="000000" w:themeColor="text1"/>
          <w:sz w:val="24"/>
          <w:szCs w:val="24"/>
          <w:bdr w:val="none" w:sz="0" w:space="0" w:color="auto" w:frame="1"/>
          <w:vertAlign w:val="subscript"/>
        </w:rPr>
        <w:t>2</w:t>
      </w:r>
      <w:r w:rsidRPr="00C02669">
        <w:rPr>
          <w:rFonts w:ascii="Tw Cen MT" w:eastAsia="Times New Roman" w:hAnsi="Tw Cen MT" w:cs="Arial"/>
          <w:color w:val="000000" w:themeColor="text1"/>
          <w:sz w:val="24"/>
          <w:szCs w:val="24"/>
        </w:rPr>
        <w:t>), all that you need to do is use the coordinates of these ordered pairs and apply the formula pictured below.</w:t>
      </w:r>
    </w:p>
    <w:p w:rsidR="00A55311" w:rsidRPr="00C02669" w:rsidRDefault="00A55311" w:rsidP="00A55311">
      <w:pPr>
        <w:spacing w:after="0" w:line="164" w:lineRule="atLeast"/>
        <w:jc w:val="both"/>
        <w:rPr>
          <w:rFonts w:ascii="Tw Cen MT" w:eastAsia="Times New Roman" w:hAnsi="Tw Cen MT" w:cs="Arial"/>
          <w:color w:val="000000" w:themeColor="text1"/>
          <w:sz w:val="24"/>
          <w:szCs w:val="24"/>
        </w:rPr>
      </w:pPr>
      <w:r w:rsidRPr="00C02669">
        <w:rPr>
          <w:rFonts w:ascii="Tw Cen MT" w:eastAsia="Times New Roman" w:hAnsi="Tw Cen MT" w:cs="Arial"/>
          <w:noProof/>
          <w:color w:val="000000" w:themeColor="text1"/>
          <w:sz w:val="24"/>
          <w:szCs w:val="24"/>
        </w:rPr>
        <w:drawing>
          <wp:anchor distT="0" distB="0" distL="114300" distR="114300" simplePos="0" relativeHeight="251694080" behindDoc="0" locked="0" layoutInCell="1" allowOverlap="1">
            <wp:simplePos x="0" y="0"/>
            <wp:positionH relativeFrom="column">
              <wp:posOffset>3307080</wp:posOffset>
            </wp:positionH>
            <wp:positionV relativeFrom="paragraph">
              <wp:posOffset>1905</wp:posOffset>
            </wp:positionV>
            <wp:extent cx="2473325" cy="312420"/>
            <wp:effectExtent l="19050" t="0" r="3175" b="0"/>
            <wp:wrapThrough wrapText="bothSides">
              <wp:wrapPolygon edited="0">
                <wp:start x="-166" y="0"/>
                <wp:lineTo x="-166" y="19756"/>
                <wp:lineTo x="21628" y="19756"/>
                <wp:lineTo x="21628" y="0"/>
                <wp:lineTo x="-166" y="0"/>
              </wp:wrapPolygon>
            </wp:wrapThrough>
            <wp:docPr id="43" name="Picture 43" descr="https://143530-415148-raikfcquaxqncofqfm.stackpathdns.com/wp-content/uploads/2016/11/distance-between-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143530-415148-raikfcquaxqncofqfm.stackpathdns.com/wp-content/uploads/2016/11/distance-between-points.png"/>
                    <pic:cNvPicPr>
                      <a:picLocks noChangeAspect="1" noChangeArrowheads="1"/>
                    </pic:cNvPicPr>
                  </pic:nvPicPr>
                  <pic:blipFill>
                    <a:blip r:embed="rId187" cstate="print"/>
                    <a:srcRect l="31674" t="28688" r="31953" b="27049"/>
                    <a:stretch>
                      <a:fillRect/>
                    </a:stretch>
                  </pic:blipFill>
                  <pic:spPr bwMode="auto">
                    <a:xfrm>
                      <a:off x="0" y="0"/>
                      <a:ext cx="2473325" cy="312420"/>
                    </a:xfrm>
                    <a:prstGeom prst="rect">
                      <a:avLst/>
                    </a:prstGeom>
                    <a:noFill/>
                    <a:ln w="9525">
                      <a:noFill/>
                      <a:miter lim="800000"/>
                      <a:headEnd/>
                      <a:tailEnd/>
                    </a:ln>
                  </pic:spPr>
                </pic:pic>
              </a:graphicData>
            </a:graphic>
          </wp:anchor>
        </w:drawing>
      </w:r>
      <w:r w:rsidRPr="00C02669">
        <w:rPr>
          <w:rFonts w:ascii="Tw Cen MT" w:eastAsia="Times New Roman" w:hAnsi="Tw Cen MT" w:cs="Arial"/>
          <w:noProof/>
          <w:color w:val="000000" w:themeColor="text1"/>
          <w:sz w:val="24"/>
          <w:szCs w:val="24"/>
        </w:rPr>
        <w:drawing>
          <wp:inline distT="0" distB="0" distL="0" distR="0">
            <wp:extent cx="1558034" cy="1163256"/>
            <wp:effectExtent l="19050" t="0" r="4066" b="0"/>
            <wp:docPr id="44" name="Picture 44" descr="https://143530-415148-raikfcquaxqncofqfm.stackpathdns.com/wp-content/uploads/2016/11/java-program-distance-between-two-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143530-415148-raikfcquaxqncofqfm.stackpathdns.com/wp-content/uploads/2016/11/java-program-distance-between-two-points.jpg"/>
                    <pic:cNvPicPr>
                      <a:picLocks noChangeAspect="1" noChangeArrowheads="1"/>
                    </pic:cNvPicPr>
                  </pic:nvPicPr>
                  <pic:blipFill>
                    <a:blip r:embed="rId188" cstate="print"/>
                    <a:srcRect/>
                    <a:stretch>
                      <a:fillRect/>
                    </a:stretch>
                  </pic:blipFill>
                  <pic:spPr bwMode="auto">
                    <a:xfrm>
                      <a:off x="0" y="0"/>
                      <a:ext cx="1558616" cy="1163691"/>
                    </a:xfrm>
                    <a:prstGeom prst="rect">
                      <a:avLst/>
                    </a:prstGeom>
                    <a:noFill/>
                    <a:ln w="9525">
                      <a:noFill/>
                      <a:miter lim="800000"/>
                      <a:headEnd/>
                      <a:tailEnd/>
                    </a:ln>
                  </pic:spPr>
                </pic:pic>
              </a:graphicData>
            </a:graphic>
          </wp:inline>
        </w:drawing>
      </w:r>
    </w:p>
    <w:p w:rsidR="00A55311" w:rsidRDefault="00A55311" w:rsidP="00A55311">
      <w:pPr>
        <w:spacing w:after="0" w:line="240" w:lineRule="auto"/>
        <w:jc w:val="both"/>
        <w:rPr>
          <w:rFonts w:ascii="Tw Cen MT" w:eastAsia="Times New Roman" w:hAnsi="Tw Cen MT" w:cs="Arial"/>
          <w:b/>
          <w:bCs/>
          <w:color w:val="000000" w:themeColor="text1"/>
          <w:sz w:val="24"/>
          <w:szCs w:val="24"/>
        </w:rPr>
      </w:pP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Method - 1</w:t>
      </w:r>
      <w:r w:rsidRPr="00C02669">
        <w:rPr>
          <w:rFonts w:ascii="Tw Cen MT" w:eastAsia="Times New Roman" w:hAnsi="Tw Cen MT" w:cs="Arial"/>
          <w:b/>
          <w:bCs/>
          <w:color w:val="000000" w:themeColor="text1"/>
          <w:sz w:val="24"/>
          <w:szCs w:val="24"/>
        </w:rPr>
        <w:t>Java Program using standard values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There you go formula-based program with sample output.</w:t>
      </w:r>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5057917" cy="1566005"/>
            <wp:effectExtent l="19050" t="0" r="9383" b="0"/>
            <wp:docPr id="3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9" cstate="print"/>
                    <a:srcRect/>
                    <a:stretch>
                      <a:fillRect/>
                    </a:stretch>
                  </pic:blipFill>
                  <pic:spPr bwMode="auto">
                    <a:xfrm>
                      <a:off x="0" y="0"/>
                      <a:ext cx="5055490" cy="1565253"/>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13"/>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8"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distancebetween</w:t>
            </w:r>
            <w:proofErr w:type="spellEnd"/>
            <w:r w:rsidRPr="00C02669">
              <w:rPr>
                <w:rFonts w:ascii="Tw Cen MT" w:eastAsia="Times New Roman" w:hAnsi="Tw Cen MT" w:cs="Arial"/>
                <w:color w:val="000000" w:themeColor="text1"/>
                <w:sz w:val="24"/>
                <w:szCs w:val="24"/>
              </w:rPr>
              <w:t>(1,1),(4,4)===&gt;4.242640687119285</w:t>
            </w:r>
          </w:p>
        </w:tc>
      </w:tr>
    </w:tbl>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2 </w:t>
      </w:r>
      <w:r w:rsidRPr="00C02669">
        <w:rPr>
          <w:rFonts w:ascii="Tw Cen MT" w:eastAsia="Times New Roman" w:hAnsi="Tw Cen MT" w:cs="Arial"/>
          <w:b/>
          <w:bCs/>
          <w:color w:val="000000" w:themeColor="text1"/>
          <w:sz w:val="24"/>
          <w:szCs w:val="24"/>
        </w:rPr>
        <w:t>Taking inputs through scanner class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Sample code #2: Taking inputs through scanner class.</w:t>
      </w:r>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4593893" cy="2361799"/>
            <wp:effectExtent l="19050" t="0" r="0" b="0"/>
            <wp:docPr id="3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0" cstate="print"/>
                    <a:srcRect/>
                    <a:stretch>
                      <a:fillRect/>
                    </a:stretch>
                  </pic:blipFill>
                  <pic:spPr bwMode="auto">
                    <a:xfrm>
                      <a:off x="0" y="0"/>
                      <a:ext cx="4592521" cy="2361093"/>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37</w:t>
            </w:r>
          </w:p>
        </w:tc>
        <w:tc>
          <w:tcPr>
            <w:tcW w:w="5395"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Output:1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DistanceBwPoint</w:t>
            </w:r>
            <w:proofErr w:type="spellEnd"/>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x2point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y2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distancebetween</w:t>
            </w:r>
            <w:proofErr w:type="spellEnd"/>
            <w:r w:rsidRPr="00C02669">
              <w:rPr>
                <w:rFonts w:ascii="Tw Cen MT" w:eastAsia="Times New Roman" w:hAnsi="Tw Cen MT" w:cs="Arial"/>
                <w:color w:val="000000" w:themeColor="text1"/>
                <w:sz w:val="24"/>
                <w:szCs w:val="24"/>
              </w:rPr>
              <w:t>(1,2),(1,2)===&gt;0.0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DistanceBwPoint</w:t>
            </w:r>
            <w:proofErr w:type="spellEnd"/>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x2point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y2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distancebetween</w:t>
            </w:r>
            <w:proofErr w:type="spellEnd"/>
            <w:r w:rsidRPr="00C02669">
              <w:rPr>
                <w:rFonts w:ascii="Tw Cen MT" w:eastAsia="Times New Roman" w:hAnsi="Tw Cen MT" w:cs="Arial"/>
                <w:color w:val="000000" w:themeColor="text1"/>
                <w:sz w:val="24"/>
                <w:szCs w:val="24"/>
              </w:rPr>
              <w:t>(4,4),(1,1)===&gt;4.242640687119285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DistanceBwPoint</w:t>
            </w:r>
            <w:proofErr w:type="spellEnd"/>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x2point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y2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lastRenderedPageBreak/>
              <w:t>distancebetween</w:t>
            </w:r>
            <w:proofErr w:type="spellEnd"/>
            <w:r w:rsidRPr="00C02669">
              <w:rPr>
                <w:rFonts w:ascii="Tw Cen MT" w:eastAsia="Times New Roman" w:hAnsi="Tw Cen MT" w:cs="Arial"/>
                <w:color w:val="000000" w:themeColor="text1"/>
                <w:sz w:val="24"/>
                <w:szCs w:val="24"/>
              </w:rPr>
              <w:t>(5,3),(2,3)===&gt;3.0</w:t>
            </w:r>
          </w:p>
        </w:tc>
      </w:tr>
    </w:tbl>
    <w:p w:rsidR="00A55311" w:rsidRDefault="00A55311" w:rsidP="00A55311">
      <w:pPr>
        <w:spacing w:after="0" w:line="240" w:lineRule="auto"/>
        <w:jc w:val="both"/>
        <w:rPr>
          <w:rFonts w:ascii="Tw Cen MT" w:eastAsia="Times New Roman" w:hAnsi="Tw Cen MT" w:cs="Arial"/>
          <w:b/>
          <w:bCs/>
          <w:color w:val="000000" w:themeColor="text1"/>
          <w:sz w:val="24"/>
          <w:szCs w:val="24"/>
        </w:rPr>
      </w:pP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3 </w:t>
      </w:r>
      <w:r w:rsidRPr="00C02669">
        <w:rPr>
          <w:rFonts w:ascii="Tw Cen MT" w:eastAsia="Times New Roman" w:hAnsi="Tw Cen MT" w:cs="Arial"/>
          <w:b/>
          <w:bCs/>
          <w:color w:val="000000" w:themeColor="text1"/>
          <w:sz w:val="24"/>
          <w:szCs w:val="24"/>
        </w:rPr>
        <w:t>Using command line argument</w:t>
      </w:r>
      <w:r>
        <w:rPr>
          <w:rFonts w:ascii="Tw Cen MT" w:eastAsia="Times New Roman" w:hAnsi="Tw Cen MT" w:cs="Arial"/>
          <w:b/>
          <w:bCs/>
          <w:color w:val="000000" w:themeColor="text1"/>
          <w:sz w:val="24"/>
          <w:szCs w:val="24"/>
        </w:rPr>
        <w:t>s</w:t>
      </w:r>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5085213" cy="1961097"/>
            <wp:effectExtent l="19050" t="0" r="1137" b="0"/>
            <wp:docPr id="31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1" cstate="print"/>
                    <a:srcRect/>
                    <a:stretch>
                      <a:fillRect/>
                    </a:stretch>
                  </pic:blipFill>
                  <pic:spPr bwMode="auto">
                    <a:xfrm>
                      <a:off x="0" y="0"/>
                      <a:ext cx="5087929" cy="1962144"/>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6100"/>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25</w:t>
            </w:r>
          </w:p>
        </w:tc>
        <w:tc>
          <w:tcPr>
            <w:tcW w:w="6055"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C:\Users\goutham\Desktop\E&gt;javac DistanceBwPoint.java</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DistanceBwPoint</w:t>
            </w:r>
            <w:proofErr w:type="spellEnd"/>
            <w:r w:rsidRPr="00C02669">
              <w:rPr>
                <w:rFonts w:ascii="Tw Cen MT" w:eastAsia="Times New Roman" w:hAnsi="Tw Cen MT" w:cs="Arial"/>
                <w:color w:val="000000" w:themeColor="text1"/>
                <w:sz w:val="24"/>
                <w:szCs w:val="24"/>
              </w:rPr>
              <w:t xml:space="preserve"> 1 </w:t>
            </w:r>
            <w:proofErr w:type="spellStart"/>
            <w:r w:rsidRPr="00C02669">
              <w:rPr>
                <w:rFonts w:ascii="Tw Cen MT" w:eastAsia="Times New Roman" w:hAnsi="Tw Cen MT" w:cs="Arial"/>
                <w:color w:val="000000" w:themeColor="text1"/>
                <w:sz w:val="24"/>
                <w:szCs w:val="24"/>
              </w:rPr>
              <w:t>1</w:t>
            </w:r>
            <w:proofErr w:type="spellEnd"/>
            <w:r w:rsidRPr="00C02669">
              <w:rPr>
                <w:rFonts w:ascii="Tw Cen MT" w:eastAsia="Times New Roman" w:hAnsi="Tw Cen MT" w:cs="Arial"/>
                <w:color w:val="000000" w:themeColor="text1"/>
                <w:sz w:val="24"/>
                <w:szCs w:val="24"/>
              </w:rPr>
              <w:t xml:space="preserve"> </w:t>
            </w:r>
            <w:proofErr w:type="spellStart"/>
            <w:r w:rsidRPr="00C02669">
              <w:rPr>
                <w:rFonts w:ascii="Tw Cen MT" w:eastAsia="Times New Roman" w:hAnsi="Tw Cen MT" w:cs="Arial"/>
                <w:color w:val="000000" w:themeColor="text1"/>
                <w:sz w:val="24"/>
                <w:szCs w:val="24"/>
              </w:rPr>
              <w:t>1</w:t>
            </w:r>
            <w:proofErr w:type="spellEnd"/>
            <w:r w:rsidRPr="00C02669">
              <w:rPr>
                <w:rFonts w:ascii="Tw Cen MT" w:eastAsia="Times New Roman" w:hAnsi="Tw Cen MT" w:cs="Arial"/>
                <w:color w:val="000000" w:themeColor="text1"/>
                <w:sz w:val="24"/>
                <w:szCs w:val="24"/>
              </w:rPr>
              <w:t xml:space="preserve"> </w:t>
            </w:r>
            <w:proofErr w:type="spellStart"/>
            <w:r w:rsidRPr="00C02669">
              <w:rPr>
                <w:rFonts w:ascii="Tw Cen MT" w:eastAsia="Times New Roman" w:hAnsi="Tw Cen MT" w:cs="Arial"/>
                <w:color w:val="000000" w:themeColor="text1"/>
                <w:sz w:val="24"/>
                <w:szCs w:val="24"/>
              </w:rPr>
              <w:t>1</w:t>
            </w:r>
            <w:proofErr w:type="spellEnd"/>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distancebetween</w:t>
            </w:r>
            <w:proofErr w:type="spellEnd"/>
            <w:r w:rsidRPr="00C02669">
              <w:rPr>
                <w:rFonts w:ascii="Tw Cen MT" w:eastAsia="Times New Roman" w:hAnsi="Tw Cen MT" w:cs="Arial"/>
                <w:color w:val="000000" w:themeColor="text1"/>
                <w:sz w:val="24"/>
                <w:szCs w:val="24"/>
              </w:rPr>
              <w:t>(1,1),(1,1)===&gt;0.0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DistanceBwPoint</w:t>
            </w:r>
            <w:proofErr w:type="spellEnd"/>
            <w:r w:rsidRPr="00C02669">
              <w:rPr>
                <w:rFonts w:ascii="Tw Cen MT" w:eastAsia="Times New Roman" w:hAnsi="Tw Cen MT" w:cs="Arial"/>
                <w:color w:val="000000" w:themeColor="text1"/>
                <w:sz w:val="24"/>
                <w:szCs w:val="24"/>
              </w:rPr>
              <w:t xml:space="preserve"> 11 5  12 5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distancebetween</w:t>
            </w:r>
            <w:proofErr w:type="spellEnd"/>
            <w:r w:rsidRPr="00C02669">
              <w:rPr>
                <w:rFonts w:ascii="Tw Cen MT" w:eastAsia="Times New Roman" w:hAnsi="Tw Cen MT" w:cs="Arial"/>
                <w:color w:val="000000" w:themeColor="text1"/>
                <w:sz w:val="24"/>
                <w:szCs w:val="24"/>
              </w:rPr>
              <w:t>(11,5),(12,5)===&gt;1.0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DistanceBwPoint</w:t>
            </w:r>
            <w:proofErr w:type="spellEnd"/>
            <w:r w:rsidRPr="00C02669">
              <w:rPr>
                <w:rFonts w:ascii="Tw Cen MT" w:eastAsia="Times New Roman" w:hAnsi="Tw Cen MT" w:cs="Arial"/>
                <w:color w:val="000000" w:themeColor="text1"/>
                <w:sz w:val="24"/>
                <w:szCs w:val="24"/>
              </w:rPr>
              <w:t xml:space="preserve"> 11 </w:t>
            </w:r>
            <w:proofErr w:type="spellStart"/>
            <w:r w:rsidRPr="00C02669">
              <w:rPr>
                <w:rFonts w:ascii="Tw Cen MT" w:eastAsia="Times New Roman" w:hAnsi="Tw Cen MT" w:cs="Arial"/>
                <w:color w:val="000000" w:themeColor="text1"/>
                <w:sz w:val="24"/>
                <w:szCs w:val="24"/>
              </w:rPr>
              <w:t>11</w:t>
            </w:r>
            <w:proofErr w:type="spellEnd"/>
            <w:r w:rsidRPr="00C02669">
              <w:rPr>
                <w:rFonts w:ascii="Tw Cen MT" w:eastAsia="Times New Roman" w:hAnsi="Tw Cen MT" w:cs="Arial"/>
                <w:color w:val="000000" w:themeColor="text1"/>
                <w:sz w:val="24"/>
                <w:szCs w:val="24"/>
              </w:rPr>
              <w:t>   5   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distancebetween</w:t>
            </w:r>
            <w:proofErr w:type="spellEnd"/>
            <w:r w:rsidRPr="00C02669">
              <w:rPr>
                <w:rFonts w:ascii="Tw Cen MT" w:eastAsia="Times New Roman" w:hAnsi="Tw Cen MT" w:cs="Arial"/>
                <w:color w:val="000000" w:themeColor="text1"/>
                <w:sz w:val="24"/>
                <w:szCs w:val="24"/>
              </w:rPr>
              <w:t>(11,11),(5,5)===&gt;8.48528137423857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DistanceBwPoint</w:t>
            </w:r>
            <w:proofErr w:type="spellEnd"/>
            <w:r w:rsidRPr="00C02669">
              <w:rPr>
                <w:rFonts w:ascii="Tw Cen MT" w:eastAsia="Times New Roman" w:hAnsi="Tw Cen MT" w:cs="Arial"/>
                <w:color w:val="000000" w:themeColor="text1"/>
                <w:sz w:val="24"/>
                <w:szCs w:val="24"/>
              </w:rPr>
              <w:t xml:space="preserve"> 100 4  200 5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distancebetween</w:t>
            </w:r>
            <w:proofErr w:type="spellEnd"/>
            <w:r w:rsidRPr="00C02669">
              <w:rPr>
                <w:rFonts w:ascii="Tw Cen MT" w:eastAsia="Times New Roman" w:hAnsi="Tw Cen MT" w:cs="Arial"/>
                <w:color w:val="000000" w:themeColor="text1"/>
                <w:sz w:val="24"/>
                <w:szCs w:val="24"/>
              </w:rPr>
              <w:t>(100,4),(200,5)===&gt;100.00499987500625</w:t>
            </w:r>
          </w:p>
        </w:tc>
      </w:tr>
    </w:tbl>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4 </w:t>
      </w:r>
      <w:r w:rsidRPr="00C02669">
        <w:rPr>
          <w:rFonts w:ascii="Tw Cen MT" w:eastAsia="Times New Roman" w:hAnsi="Tw Cen MT" w:cs="Arial"/>
          <w:b/>
          <w:bCs/>
          <w:color w:val="000000" w:themeColor="text1"/>
          <w:sz w:val="24"/>
          <w:szCs w:val="24"/>
        </w:rPr>
        <w:t>User Define Method</w:t>
      </w:r>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4245875" cy="2646975"/>
            <wp:effectExtent l="19050" t="0" r="2275" b="0"/>
            <wp:docPr id="31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2" cstate="print"/>
                    <a:srcRect/>
                    <a:stretch>
                      <a:fillRect/>
                    </a:stretch>
                  </pic:blipFill>
                  <pic:spPr bwMode="auto">
                    <a:xfrm>
                      <a:off x="0" y="0"/>
                      <a:ext cx="4247393" cy="2647922"/>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70"/>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tc>
        <w:tc>
          <w:tcPr>
            <w:tcW w:w="5468"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x2point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y2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distancebetween</w:t>
            </w:r>
            <w:proofErr w:type="spellEnd"/>
            <w:r w:rsidRPr="00C02669">
              <w:rPr>
                <w:rFonts w:ascii="Tw Cen MT" w:eastAsia="Times New Roman" w:hAnsi="Tw Cen MT" w:cs="Arial"/>
                <w:color w:val="000000" w:themeColor="text1"/>
                <w:sz w:val="24"/>
                <w:szCs w:val="24"/>
              </w:rPr>
              <w:t>(1,2),(3,4)===&gt;2.8284271247461903</w:t>
            </w:r>
          </w:p>
        </w:tc>
      </w:tr>
    </w:tbl>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Method - 5</w:t>
      </w:r>
      <w:r w:rsidRPr="00C02669">
        <w:rPr>
          <w:rFonts w:ascii="Tw Cen MT" w:eastAsia="Times New Roman" w:hAnsi="Tw Cen MT" w:cs="Arial"/>
          <w:b/>
          <w:bCs/>
          <w:color w:val="000000" w:themeColor="text1"/>
          <w:sz w:val="24"/>
          <w:szCs w:val="24"/>
        </w:rPr>
        <w:t xml:space="preserve"> </w:t>
      </w:r>
      <w:proofErr w:type="gramStart"/>
      <w:r w:rsidRPr="00C02669">
        <w:rPr>
          <w:rFonts w:ascii="Tw Cen MT" w:eastAsia="Times New Roman" w:hAnsi="Tw Cen MT" w:cs="Arial"/>
          <w:b/>
          <w:bCs/>
          <w:color w:val="000000" w:themeColor="text1"/>
          <w:sz w:val="24"/>
          <w:szCs w:val="24"/>
        </w:rPr>
        <w:t>Creating</w:t>
      </w:r>
      <w:proofErr w:type="gramEnd"/>
      <w:r w:rsidRPr="00C02669">
        <w:rPr>
          <w:rFonts w:ascii="Tw Cen MT" w:eastAsia="Times New Roman" w:hAnsi="Tw Cen MT" w:cs="Arial"/>
          <w:b/>
          <w:bCs/>
          <w:color w:val="000000" w:themeColor="text1"/>
          <w:sz w:val="24"/>
          <w:szCs w:val="24"/>
        </w:rPr>
        <w:t xml:space="preserve"> a separate class</w:t>
      </w:r>
    </w:p>
    <w:p w:rsidR="00A55311"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Through creating a separate </w:t>
      </w:r>
      <w:proofErr w:type="gramStart"/>
      <w:r w:rsidRPr="00C02669">
        <w:rPr>
          <w:rFonts w:ascii="Tw Cen MT" w:eastAsia="Times New Roman" w:hAnsi="Tw Cen MT" w:cs="Arial"/>
          <w:color w:val="000000" w:themeColor="text1"/>
          <w:sz w:val="24"/>
          <w:szCs w:val="24"/>
        </w:rPr>
        <w:t>class(</w:t>
      </w:r>
      <w:proofErr w:type="gramEnd"/>
      <w:r w:rsidRPr="00C02669">
        <w:rPr>
          <w:rFonts w:ascii="Tw Cen MT" w:eastAsia="Times New Roman" w:hAnsi="Tw Cen MT" w:cs="Arial"/>
          <w:color w:val="000000" w:themeColor="text1"/>
          <w:sz w:val="24"/>
          <w:szCs w:val="24"/>
        </w:rPr>
        <w:t xml:space="preserve"> ) and taking inputs through scanner class.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5174076" cy="3527946"/>
            <wp:effectExtent l="19050" t="0" r="7524" b="0"/>
            <wp:docPr id="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srcRect/>
                    <a:stretch>
                      <a:fillRect/>
                    </a:stretch>
                  </pic:blipFill>
                  <pic:spPr bwMode="auto">
                    <a:xfrm>
                      <a:off x="0" y="0"/>
                      <a:ext cx="5174050" cy="3527929"/>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Java</w:t>
      </w:r>
    </w:p>
    <w:tbl>
      <w:tblPr>
        <w:tblW w:w="0" w:type="auto"/>
        <w:tblCellSpacing w:w="15" w:type="dxa"/>
        <w:tblCellMar>
          <w:top w:w="15" w:type="dxa"/>
          <w:left w:w="15" w:type="dxa"/>
          <w:bottom w:w="15" w:type="dxa"/>
          <w:right w:w="15" w:type="dxa"/>
        </w:tblCellMar>
        <w:tblLook w:val="04A0"/>
      </w:tblPr>
      <w:tblGrid>
        <w:gridCol w:w="208"/>
        <w:gridCol w:w="5513"/>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tc>
        <w:tc>
          <w:tcPr>
            <w:tcW w:w="5468"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y1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x2point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y2 point</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distancebetween</w:t>
            </w:r>
            <w:proofErr w:type="spellEnd"/>
            <w:r w:rsidRPr="00C02669">
              <w:rPr>
                <w:rFonts w:ascii="Tw Cen MT" w:eastAsia="Times New Roman" w:hAnsi="Tw Cen MT" w:cs="Arial"/>
                <w:color w:val="000000" w:themeColor="text1"/>
                <w:sz w:val="24"/>
                <w:szCs w:val="24"/>
              </w:rPr>
              <w:t>(11,5),(6,5)===&gt;5.0</w:t>
            </w:r>
          </w:p>
        </w:tc>
      </w:tr>
    </w:tbl>
    <w:p w:rsidR="00A55311" w:rsidRPr="00C02669" w:rsidRDefault="00A55311" w:rsidP="00A55311">
      <w:pPr>
        <w:spacing w:after="0"/>
        <w:ind w:right="-432"/>
        <w:jc w:val="both"/>
        <w:rPr>
          <w:rFonts w:ascii="Tw Cen MT" w:hAnsi="Tw Cen MT" w:cs="Arial"/>
          <w:color w:val="000000" w:themeColor="text1"/>
          <w:sz w:val="24"/>
          <w:szCs w:val="24"/>
        </w:rPr>
      </w:pPr>
    </w:p>
    <w:p w:rsidR="00A55311" w:rsidRPr="001B0156" w:rsidRDefault="00A55311" w:rsidP="00A55311">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22) </w:t>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Commission Percentage</w:t>
      </w:r>
    </w:p>
    <w:p w:rsidR="00A55311" w:rsidRPr="001B0156" w:rsidRDefault="00A55311" w:rsidP="00A55311">
      <w:pPr>
        <w:spacing w:after="0" w:line="240" w:lineRule="auto"/>
        <w:rPr>
          <w:rFonts w:ascii="Tw Cen MT" w:eastAsia="Times New Roman" w:hAnsi="Tw Cen MT" w:cs="Arial"/>
          <w:color w:val="000000" w:themeColor="text1"/>
          <w:sz w:val="24"/>
          <w:szCs w:val="24"/>
        </w:rPr>
      </w:pPr>
      <w:r w:rsidRPr="001B0156">
        <w:rPr>
          <w:rFonts w:ascii="Tw Cen MT" w:eastAsia="Times New Roman" w:hAnsi="Tw Cen MT" w:cs="Arial"/>
          <w:color w:val="000000" w:themeColor="text1"/>
          <w:sz w:val="24"/>
          <w:szCs w:val="24"/>
        </w:rPr>
        <w:t>Multiply</w:t>
      </w:r>
      <w:r>
        <w:rPr>
          <w:rFonts w:ascii="Tw Cen MT" w:eastAsia="Times New Roman" w:hAnsi="Tw Cen MT" w:cs="Arial"/>
          <w:color w:val="000000" w:themeColor="text1"/>
          <w:sz w:val="24"/>
          <w:szCs w:val="24"/>
        </w:rPr>
        <w:t xml:space="preserve"> </w:t>
      </w:r>
      <w:r w:rsidRPr="001B0156">
        <w:rPr>
          <w:rFonts w:ascii="Tw Cen MT" w:eastAsia="Times New Roman" w:hAnsi="Tw Cen MT" w:cs="Arial"/>
          <w:color w:val="000000" w:themeColor="text1"/>
          <w:sz w:val="24"/>
          <w:szCs w:val="24"/>
        </w:rPr>
        <w:t>your </w:t>
      </w:r>
      <w:r w:rsidRPr="001B0156">
        <w:rPr>
          <w:rFonts w:ascii="Tw Cen MT" w:eastAsia="Times New Roman" w:hAnsi="Tw Cen MT" w:cs="Arial"/>
          <w:bCs/>
          <w:color w:val="000000" w:themeColor="text1"/>
          <w:sz w:val="24"/>
          <w:szCs w:val="24"/>
          <w:bdr w:val="none" w:sz="0" w:space="0" w:color="auto" w:frame="1"/>
        </w:rPr>
        <w:t>commission</w:t>
      </w:r>
      <w:r w:rsidRPr="001B0156">
        <w:rPr>
          <w:rFonts w:ascii="Tw Cen MT" w:eastAsia="Times New Roman" w:hAnsi="Tw Cen MT" w:cs="Arial"/>
          <w:color w:val="000000" w:themeColor="text1"/>
          <w:sz w:val="24"/>
          <w:szCs w:val="24"/>
        </w:rPr>
        <w:t> rate by your </w:t>
      </w:r>
      <w:r w:rsidRPr="001B0156">
        <w:rPr>
          <w:rFonts w:ascii="Tw Cen MT" w:eastAsia="Times New Roman" w:hAnsi="Tw Cen MT" w:cs="Arial"/>
          <w:bCs/>
          <w:color w:val="000000" w:themeColor="text1"/>
          <w:sz w:val="24"/>
          <w:szCs w:val="24"/>
          <w:bdr w:val="none" w:sz="0" w:space="0" w:color="auto" w:frame="1"/>
        </w:rPr>
        <w:t>commission </w:t>
      </w:r>
      <w:r>
        <w:rPr>
          <w:rFonts w:ascii="Tw Cen MT" w:eastAsia="Times New Roman" w:hAnsi="Tw Cen MT" w:cs="Arial"/>
          <w:color w:val="000000" w:themeColor="text1"/>
          <w:sz w:val="24"/>
          <w:szCs w:val="24"/>
        </w:rPr>
        <w:t xml:space="preserve">base for the period </w:t>
      </w:r>
      <w:r w:rsidRPr="001B0156">
        <w:rPr>
          <w:rFonts w:ascii="Tw Cen MT" w:eastAsia="Times New Roman" w:hAnsi="Tw Cen MT" w:cs="Arial"/>
          <w:color w:val="000000" w:themeColor="text1"/>
          <w:sz w:val="24"/>
          <w:szCs w:val="24"/>
        </w:rPr>
        <w:t>to </w:t>
      </w:r>
      <w:r>
        <w:rPr>
          <w:rFonts w:ascii="Tw Cen MT" w:eastAsia="Times New Roman" w:hAnsi="Tw Cen MT" w:cs="Arial"/>
          <w:color w:val="000000" w:themeColor="text1"/>
          <w:sz w:val="24"/>
          <w:szCs w:val="24"/>
        </w:rPr>
        <w:t xml:space="preserve">calculate your </w:t>
      </w:r>
      <w:proofErr w:type="spellStart"/>
      <w:r>
        <w:rPr>
          <w:rFonts w:ascii="Tw Cen MT" w:eastAsia="Times New Roman" w:hAnsi="Tw Cen MT" w:cs="Arial"/>
          <w:color w:val="000000" w:themeColor="text1"/>
          <w:sz w:val="24"/>
          <w:szCs w:val="24"/>
        </w:rPr>
        <w:t>commissionpayment</w:t>
      </w:r>
      <w:proofErr w:type="spellEnd"/>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Example :</w:t>
      </w:r>
      <w:proofErr w:type="gramEnd"/>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color w:val="000000" w:themeColor="text1"/>
          <w:sz w:val="24"/>
          <w:szCs w:val="24"/>
        </w:rPr>
        <w:t>I</w:t>
      </w:r>
      <w:r w:rsidRPr="00C02669">
        <w:rPr>
          <w:rFonts w:ascii="Tw Cen MT" w:eastAsia="Times New Roman" w:hAnsi="Tw Cen MT" w:cs="Arial"/>
          <w:color w:val="000000" w:themeColor="text1"/>
          <w:sz w:val="24"/>
          <w:szCs w:val="24"/>
        </w:rPr>
        <w:t>f you made $30,000 worth of sales from March 1 to March 15 and your </w:t>
      </w:r>
      <w:r w:rsidRPr="00C02669">
        <w:rPr>
          <w:rFonts w:ascii="Tw Cen MT" w:eastAsia="Times New Roman" w:hAnsi="Tw Cen MT" w:cs="Arial"/>
          <w:b/>
          <w:bCs/>
          <w:color w:val="000000" w:themeColor="text1"/>
          <w:sz w:val="24"/>
          <w:szCs w:val="24"/>
          <w:bdr w:val="none" w:sz="0" w:space="0" w:color="auto" w:frame="1"/>
        </w:rPr>
        <w:t>commission</w:t>
      </w:r>
      <w:r w:rsidRPr="00C02669">
        <w:rPr>
          <w:rFonts w:ascii="Tw Cen MT" w:eastAsia="Times New Roman" w:hAnsi="Tw Cen MT" w:cs="Arial"/>
          <w:color w:val="000000" w:themeColor="text1"/>
          <w:sz w:val="24"/>
          <w:szCs w:val="24"/>
        </w:rPr>
        <w:t> rate is 5 per cent, your </w:t>
      </w:r>
      <w:r w:rsidRPr="00C02669">
        <w:rPr>
          <w:rFonts w:ascii="Tw Cen MT" w:eastAsia="Times New Roman" w:hAnsi="Tw Cen MT" w:cs="Arial"/>
          <w:b/>
          <w:bCs/>
          <w:color w:val="000000" w:themeColor="text1"/>
          <w:sz w:val="24"/>
          <w:szCs w:val="24"/>
          <w:bdr w:val="none" w:sz="0" w:space="0" w:color="auto" w:frame="1"/>
        </w:rPr>
        <w:t>commission </w:t>
      </w:r>
      <w:r w:rsidRPr="00C02669">
        <w:rPr>
          <w:rFonts w:ascii="Tw Cen MT" w:eastAsia="Times New Roman" w:hAnsi="Tw Cen MT" w:cs="Arial"/>
          <w:color w:val="000000" w:themeColor="text1"/>
          <w:sz w:val="24"/>
          <w:szCs w:val="24"/>
        </w:rPr>
        <w:t>payment is $1,500</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1 </w:t>
      </w:r>
      <w:r w:rsidRPr="00C02669">
        <w:rPr>
          <w:rFonts w:ascii="Tw Cen MT" w:eastAsia="Times New Roman" w:hAnsi="Tw Cen MT" w:cs="Arial"/>
          <w:b/>
          <w:bCs/>
          <w:color w:val="000000" w:themeColor="text1"/>
          <w:sz w:val="24"/>
          <w:szCs w:val="24"/>
        </w:rPr>
        <w:t>Using Standard Values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There you go the following program is written based on a formula, consider this as a standard program. You can use this program anywhere like Java salesperson commission, commission calculator. #java salesperson commission</w:t>
      </w:r>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3631726" cy="1238055"/>
            <wp:effectExtent l="19050" t="0" r="6824" b="0"/>
            <wp:docPr id="31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4" cstate="print"/>
                    <a:srcRect/>
                    <a:stretch>
                      <a:fillRect/>
                    </a:stretch>
                  </pic:blipFill>
                  <pic:spPr bwMode="auto">
                    <a:xfrm>
                      <a:off x="0" y="0"/>
                      <a:ext cx="3631218" cy="1237882"/>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13"/>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8"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Commission amount =150.0</w:t>
            </w:r>
          </w:p>
        </w:tc>
      </w:tr>
    </w:tbl>
    <w:p w:rsidR="00A55311" w:rsidRDefault="00A55311" w:rsidP="00A55311">
      <w:pPr>
        <w:spacing w:after="0" w:line="240" w:lineRule="auto"/>
        <w:jc w:val="both"/>
        <w:rPr>
          <w:rFonts w:ascii="Tw Cen MT" w:eastAsia="Times New Roman" w:hAnsi="Tw Cen MT" w:cs="Arial"/>
          <w:b/>
          <w:bCs/>
          <w:color w:val="000000" w:themeColor="text1"/>
          <w:sz w:val="24"/>
          <w:szCs w:val="24"/>
        </w:rPr>
      </w:pP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2 </w:t>
      </w:r>
      <w:r w:rsidRPr="00C02669">
        <w:rPr>
          <w:rFonts w:ascii="Tw Cen MT" w:eastAsia="Times New Roman" w:hAnsi="Tw Cen MT" w:cs="Arial"/>
          <w:b/>
          <w:bCs/>
          <w:color w:val="000000" w:themeColor="text1"/>
          <w:sz w:val="24"/>
          <w:szCs w:val="24"/>
        </w:rPr>
        <w:t xml:space="preserve">Taking Inputs </w:t>
      </w:r>
      <w:proofErr w:type="gramStart"/>
      <w:r w:rsidRPr="00C02669">
        <w:rPr>
          <w:rFonts w:ascii="Tw Cen MT" w:eastAsia="Times New Roman" w:hAnsi="Tw Cen MT" w:cs="Arial"/>
          <w:b/>
          <w:bCs/>
          <w:color w:val="000000" w:themeColor="text1"/>
          <w:sz w:val="24"/>
          <w:szCs w:val="24"/>
        </w:rPr>
        <w:t>Through</w:t>
      </w:r>
      <w:proofErr w:type="gramEnd"/>
      <w:r w:rsidRPr="00C02669">
        <w:rPr>
          <w:rFonts w:ascii="Tw Cen MT" w:eastAsia="Times New Roman" w:hAnsi="Tw Cen MT" w:cs="Arial"/>
          <w:b/>
          <w:bCs/>
          <w:color w:val="000000" w:themeColor="text1"/>
          <w:sz w:val="24"/>
          <w:szCs w:val="24"/>
        </w:rPr>
        <w:t xml:space="preserve"> Scanner Class</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Java code for obtaining commission percentage taking inputs through scanner class, Java salesperson commission and, simple commission calculation program part 2.</w:t>
      </w:r>
      <w:proofErr w:type="gramEnd"/>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3349261" cy="1787857"/>
            <wp:effectExtent l="19050" t="0" r="3539" b="0"/>
            <wp:docPr id="3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5" cstate="print"/>
                    <a:srcRect/>
                    <a:stretch>
                      <a:fillRect/>
                    </a:stretch>
                  </pic:blipFill>
                  <pic:spPr bwMode="auto">
                    <a:xfrm>
                      <a:off x="0" y="0"/>
                      <a:ext cx="3349373" cy="1787917"/>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tc>
        <w:tc>
          <w:tcPr>
            <w:tcW w:w="5395"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Output:1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 100000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Enter </w:t>
            </w:r>
            <w:proofErr w:type="spellStart"/>
            <w:r w:rsidRPr="00C02669">
              <w:rPr>
                <w:rFonts w:ascii="Tw Cen MT" w:eastAsia="Times New Roman" w:hAnsi="Tw Cen MT" w:cs="Arial"/>
                <w:color w:val="000000" w:themeColor="text1"/>
                <w:sz w:val="24"/>
                <w:szCs w:val="24"/>
              </w:rPr>
              <w:t>commissionPercentage</w:t>
            </w:r>
            <w:proofErr w:type="spellEnd"/>
            <w:r w:rsidRPr="00C02669">
              <w:rPr>
                <w:rFonts w:ascii="Tw Cen MT" w:eastAsia="Times New Roman" w:hAnsi="Tw Cen MT" w:cs="Arial"/>
                <w:color w:val="000000" w:themeColor="text1"/>
                <w:sz w:val="24"/>
                <w:szCs w:val="24"/>
              </w:rPr>
              <w:t>: 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Commission amount = 10000.0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amount:25000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commissionPercentage:25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Commission amount=6250.0</w:t>
            </w:r>
          </w:p>
        </w:tc>
      </w:tr>
    </w:tbl>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3 </w:t>
      </w:r>
      <w:proofErr w:type="gramStart"/>
      <w:r w:rsidRPr="00C02669">
        <w:rPr>
          <w:rFonts w:ascii="Tw Cen MT" w:eastAsia="Times New Roman" w:hAnsi="Tw Cen MT" w:cs="Arial"/>
          <w:b/>
          <w:bCs/>
          <w:color w:val="000000" w:themeColor="text1"/>
          <w:sz w:val="24"/>
          <w:szCs w:val="24"/>
        </w:rPr>
        <w:t>Through</w:t>
      </w:r>
      <w:proofErr w:type="gramEnd"/>
      <w:r w:rsidRPr="00C02669">
        <w:rPr>
          <w:rFonts w:ascii="Tw Cen MT" w:eastAsia="Times New Roman" w:hAnsi="Tw Cen MT" w:cs="Arial"/>
          <w:b/>
          <w:bCs/>
          <w:color w:val="000000" w:themeColor="text1"/>
          <w:sz w:val="24"/>
          <w:szCs w:val="24"/>
        </w:rPr>
        <w:t xml:space="preserve"> Command Line Arguments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There you go another method by using command line arguments. If you no idea about command line arguments you can check out the guide here on how to command line arguments works #simple commission calculation program part 2.</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 xml:space="preserve">Learn </w:t>
      </w:r>
      <w:proofErr w:type="gramStart"/>
      <w:r w:rsidRPr="00C02669">
        <w:rPr>
          <w:rFonts w:ascii="Tw Cen MT" w:eastAsia="Times New Roman" w:hAnsi="Tw Cen MT" w:cs="Arial"/>
          <w:b/>
          <w:bCs/>
          <w:color w:val="000000" w:themeColor="text1"/>
          <w:sz w:val="24"/>
          <w:szCs w:val="24"/>
        </w:rPr>
        <w:t>more :</w:t>
      </w:r>
      <w:proofErr w:type="gramEnd"/>
      <w:r w:rsidRPr="00C02669">
        <w:rPr>
          <w:rFonts w:ascii="Tw Cen MT" w:eastAsia="Times New Roman" w:hAnsi="Tw Cen MT" w:cs="Arial"/>
          <w:b/>
          <w:bCs/>
          <w:color w:val="000000" w:themeColor="text1"/>
          <w:sz w:val="24"/>
          <w:szCs w:val="24"/>
        </w:rPr>
        <w:t> </w:t>
      </w:r>
    </w:p>
    <w:p w:rsidR="00A55311" w:rsidRPr="00C02669" w:rsidRDefault="00A55311" w:rsidP="00A55311">
      <w:pPr>
        <w:numPr>
          <w:ilvl w:val="0"/>
          <w:numId w:val="62"/>
        </w:numPr>
        <w:spacing w:after="0" w:line="240" w:lineRule="auto"/>
        <w:ind w:left="0" w:firstLine="0"/>
        <w:jc w:val="both"/>
        <w:rPr>
          <w:rFonts w:ascii="Tw Cen MT" w:eastAsia="Times New Roman" w:hAnsi="Tw Cen MT" w:cs="Arial"/>
          <w:color w:val="000000" w:themeColor="text1"/>
          <w:sz w:val="24"/>
          <w:szCs w:val="24"/>
        </w:rPr>
      </w:pPr>
      <w:hyperlink r:id="rId196" w:tgtFrame="_blank" w:history="1">
        <w:r w:rsidRPr="00C02669">
          <w:rPr>
            <w:rFonts w:ascii="Tw Cen MT" w:eastAsia="Times New Roman" w:hAnsi="Tw Cen MT" w:cs="Arial"/>
            <w:color w:val="000000" w:themeColor="text1"/>
            <w:sz w:val="24"/>
            <w:szCs w:val="24"/>
          </w:rPr>
          <w:t>What is Java Break? </w:t>
        </w:r>
      </w:hyperlink>
    </w:p>
    <w:p w:rsidR="00A55311" w:rsidRPr="00C02669" w:rsidRDefault="00A55311" w:rsidP="00A55311">
      <w:pPr>
        <w:numPr>
          <w:ilvl w:val="0"/>
          <w:numId w:val="62"/>
        </w:numPr>
        <w:spacing w:after="0" w:line="240" w:lineRule="auto"/>
        <w:ind w:left="0" w:firstLine="0"/>
        <w:jc w:val="both"/>
        <w:rPr>
          <w:rFonts w:ascii="Tw Cen MT" w:eastAsia="Times New Roman" w:hAnsi="Tw Cen MT" w:cs="Arial"/>
          <w:color w:val="000000" w:themeColor="text1"/>
          <w:sz w:val="24"/>
          <w:szCs w:val="24"/>
        </w:rPr>
      </w:pPr>
      <w:hyperlink r:id="rId197" w:tgtFrame="_blank" w:history="1">
        <w:r w:rsidRPr="00C02669">
          <w:rPr>
            <w:rFonts w:ascii="Tw Cen MT" w:eastAsia="Times New Roman" w:hAnsi="Tw Cen MT" w:cs="Arial"/>
            <w:color w:val="000000" w:themeColor="text1"/>
            <w:sz w:val="24"/>
            <w:szCs w:val="24"/>
          </w:rPr>
          <w:t xml:space="preserve">What is Java </w:t>
        </w:r>
        <w:proofErr w:type="spellStart"/>
        <w:r w:rsidRPr="00C02669">
          <w:rPr>
            <w:rFonts w:ascii="Tw Cen MT" w:eastAsia="Times New Roman" w:hAnsi="Tw Cen MT" w:cs="Arial"/>
            <w:color w:val="000000" w:themeColor="text1"/>
            <w:sz w:val="24"/>
            <w:szCs w:val="24"/>
          </w:rPr>
          <w:t>Hashmap</w:t>
        </w:r>
        <w:proofErr w:type="spellEnd"/>
        <w:r w:rsidRPr="00C02669">
          <w:rPr>
            <w:rFonts w:ascii="Tw Cen MT" w:eastAsia="Times New Roman" w:hAnsi="Tw Cen MT" w:cs="Arial"/>
            <w:color w:val="000000" w:themeColor="text1"/>
            <w:sz w:val="24"/>
            <w:szCs w:val="24"/>
          </w:rPr>
          <w:t>?</w:t>
        </w:r>
      </w:hyperlink>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3979744" cy="1547539"/>
            <wp:effectExtent l="19050" t="0" r="1706" b="0"/>
            <wp:docPr id="3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8" cstate="print"/>
                    <a:srcRect/>
                    <a:stretch>
                      <a:fillRect/>
                    </a:stretch>
                  </pic:blipFill>
                  <pic:spPr bwMode="auto">
                    <a:xfrm>
                      <a:off x="0" y="0"/>
                      <a:ext cx="3979512" cy="1547449"/>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tc>
        <w:tc>
          <w:tcPr>
            <w:tcW w:w="5395"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C:\Users\goutham\Desktop\E&gt;javac CalculateCommission.java</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CalculateCommission</w:t>
            </w:r>
            <w:proofErr w:type="spellEnd"/>
            <w:r w:rsidRPr="00C02669">
              <w:rPr>
                <w:rFonts w:ascii="Tw Cen MT" w:eastAsia="Times New Roman" w:hAnsi="Tw Cen MT" w:cs="Arial"/>
                <w:color w:val="000000" w:themeColor="text1"/>
                <w:sz w:val="24"/>
                <w:szCs w:val="24"/>
              </w:rPr>
              <w:t xml:space="preserve"> 1000 10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Commission amount=100.0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C:\Users\goutham\Desktop\E&gt;javac CalculateCommission.java</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C:\Users\goutham\Desktop\E&gt;java </w:t>
            </w:r>
            <w:proofErr w:type="spellStart"/>
            <w:r w:rsidRPr="00C02669">
              <w:rPr>
                <w:rFonts w:ascii="Tw Cen MT" w:eastAsia="Times New Roman" w:hAnsi="Tw Cen MT" w:cs="Arial"/>
                <w:color w:val="000000" w:themeColor="text1"/>
                <w:sz w:val="24"/>
                <w:szCs w:val="24"/>
              </w:rPr>
              <w:t>CalculateCommission</w:t>
            </w:r>
            <w:proofErr w:type="spellEnd"/>
            <w:r w:rsidRPr="00C02669">
              <w:rPr>
                <w:rFonts w:ascii="Tw Cen MT" w:eastAsia="Times New Roman" w:hAnsi="Tw Cen MT" w:cs="Arial"/>
                <w:color w:val="000000" w:themeColor="text1"/>
                <w:sz w:val="24"/>
                <w:szCs w:val="24"/>
              </w:rPr>
              <w:t xml:space="preserve"> 20000 25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Commission amount=5000.0</w:t>
            </w:r>
          </w:p>
        </w:tc>
      </w:tr>
    </w:tbl>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4 </w:t>
      </w:r>
      <w:r w:rsidRPr="00C02669">
        <w:rPr>
          <w:rFonts w:ascii="Tw Cen MT" w:eastAsia="Times New Roman" w:hAnsi="Tw Cen MT" w:cs="Arial"/>
          <w:b/>
          <w:bCs/>
          <w:color w:val="000000" w:themeColor="text1"/>
          <w:sz w:val="24"/>
          <w:szCs w:val="24"/>
        </w:rPr>
        <w:t>User Define Method</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By using a user-defined method we wrote the following program to calculate </w:t>
      </w:r>
      <w:r w:rsidRPr="00C02669">
        <w:rPr>
          <w:rFonts w:ascii="Tw Cen MT" w:eastAsia="Times New Roman" w:hAnsi="Tw Cen MT" w:cs="Arial"/>
          <w:b/>
          <w:bCs/>
          <w:color w:val="000000" w:themeColor="text1"/>
          <w:sz w:val="24"/>
          <w:szCs w:val="24"/>
        </w:rPr>
        <w:t>commission percentage program.</w:t>
      </w:r>
    </w:p>
    <w:p w:rsidR="00A55311" w:rsidRDefault="00A55311" w:rsidP="00A55311">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4442631" cy="2395182"/>
            <wp:effectExtent l="19050" t="0" r="0" b="0"/>
            <wp:docPr id="31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9" cstate="print"/>
                    <a:srcRect/>
                    <a:stretch>
                      <a:fillRect/>
                    </a:stretch>
                  </pic:blipFill>
                  <pic:spPr bwMode="auto">
                    <a:xfrm>
                      <a:off x="0" y="0"/>
                      <a:ext cx="4442421" cy="2395069"/>
                    </a:xfrm>
                    <a:prstGeom prst="rect">
                      <a:avLst/>
                    </a:prstGeom>
                    <a:noFill/>
                    <a:ln w="9525">
                      <a:noFill/>
                      <a:miter lim="800000"/>
                      <a:headEnd/>
                      <a:tailEnd/>
                    </a:ln>
                  </pic:spPr>
                </pic:pic>
              </a:graphicData>
            </a:graphic>
          </wp:inline>
        </w:drawing>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tc>
        <w:tc>
          <w:tcPr>
            <w:tcW w:w="5395"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amount:1000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commissionPercentage:17.55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Commission amount=175.50000000000003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amount:15500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commissionPercentage:50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Commission amount=7750.0</w:t>
            </w:r>
          </w:p>
        </w:tc>
      </w:tr>
    </w:tbl>
    <w:p w:rsidR="00A55311" w:rsidRDefault="00A55311" w:rsidP="00A55311">
      <w:pPr>
        <w:spacing w:after="0" w:line="240" w:lineRule="auto"/>
        <w:jc w:val="both"/>
        <w:rPr>
          <w:rFonts w:ascii="Tw Cen MT" w:eastAsia="Times New Roman" w:hAnsi="Tw Cen MT" w:cs="Arial"/>
          <w:b/>
          <w:bCs/>
          <w:color w:val="000000" w:themeColor="text1"/>
          <w:sz w:val="24"/>
          <w:szCs w:val="24"/>
        </w:rPr>
      </w:pP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Method – 6</w:t>
      </w:r>
      <w:r w:rsidRPr="00C02669">
        <w:rPr>
          <w:rFonts w:ascii="Tw Cen MT" w:eastAsia="Times New Roman" w:hAnsi="Tw Cen MT" w:cs="Arial"/>
          <w:b/>
          <w:bCs/>
          <w:color w:val="000000" w:themeColor="text1"/>
          <w:sz w:val="24"/>
          <w:szCs w:val="24"/>
        </w:rPr>
        <w:t xml:space="preserve"> Creating Separate Class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Java program for getting commission percentage through creating a separate </w:t>
      </w:r>
      <w:proofErr w:type="gramStart"/>
      <w:r w:rsidRPr="00C02669">
        <w:rPr>
          <w:rFonts w:ascii="Tw Cen MT" w:eastAsia="Times New Roman" w:hAnsi="Tw Cen MT" w:cs="Arial"/>
          <w:color w:val="000000" w:themeColor="text1"/>
          <w:sz w:val="24"/>
          <w:szCs w:val="24"/>
        </w:rPr>
        <w:t>class(</w:t>
      </w:r>
      <w:proofErr w:type="gramEnd"/>
      <w:r w:rsidRPr="00C02669">
        <w:rPr>
          <w:rFonts w:ascii="Tw Cen MT" w:eastAsia="Times New Roman" w:hAnsi="Tw Cen MT" w:cs="Arial"/>
          <w:color w:val="000000" w:themeColor="text1"/>
          <w:sz w:val="24"/>
          <w:szCs w:val="24"/>
        </w:rPr>
        <w:t xml:space="preserve"> ) and taking inputs through scanner class. #java code sales commission calculator #simple commission calculation program part 2</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shd w:val="clear" w:color="auto" w:fill="FFFFFF"/>
        </w:rPr>
        <w:drawing>
          <wp:inline distT="0" distB="0" distL="0" distR="0">
            <wp:extent cx="3894493" cy="2709081"/>
            <wp:effectExtent l="19050" t="0" r="0" b="0"/>
            <wp:docPr id="6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0" cstate="print"/>
                    <a:srcRect/>
                    <a:stretch>
                      <a:fillRect/>
                    </a:stretch>
                  </pic:blipFill>
                  <pic:spPr bwMode="auto">
                    <a:xfrm>
                      <a:off x="0" y="0"/>
                      <a:ext cx="3894761" cy="2709268"/>
                    </a:xfrm>
                    <a:prstGeom prst="rect">
                      <a:avLst/>
                    </a:prstGeom>
                    <a:noFill/>
                    <a:ln w="9525">
                      <a:noFill/>
                      <a:miter lim="800000"/>
                      <a:headEnd/>
                      <a:tailEnd/>
                    </a:ln>
                  </pic:spPr>
                </pic:pic>
              </a:graphicData>
            </a:graphic>
          </wp:inline>
        </w:drawing>
      </w:r>
      <w:r w:rsidRPr="00C02669">
        <w:rPr>
          <w:rFonts w:ascii="Tw Cen MT" w:eastAsia="Times New Roman" w:hAnsi="Tw Cen MT" w:cs="Arial"/>
          <w:color w:val="000000" w:themeColor="text1"/>
          <w:sz w:val="24"/>
          <w:szCs w:val="24"/>
          <w:shd w:val="clear" w:color="auto" w:fill="FFFFFF"/>
        </w:rPr>
        <w:t> </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Output:</w:t>
      </w:r>
    </w:p>
    <w:p w:rsidR="00A55311" w:rsidRPr="00C02669" w:rsidRDefault="00A55311" w:rsidP="00A55311">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Java</w:t>
      </w:r>
    </w:p>
    <w:tbl>
      <w:tblPr>
        <w:tblW w:w="0" w:type="auto"/>
        <w:tblCellSpacing w:w="15" w:type="dxa"/>
        <w:tblCellMar>
          <w:top w:w="15" w:type="dxa"/>
          <w:left w:w="15" w:type="dxa"/>
          <w:bottom w:w="15" w:type="dxa"/>
          <w:right w:w="15" w:type="dxa"/>
        </w:tblCellMar>
        <w:tblLook w:val="04A0"/>
      </w:tblPr>
      <w:tblGrid>
        <w:gridCol w:w="340"/>
        <w:gridCol w:w="5440"/>
      </w:tblGrid>
      <w:tr w:rsidR="00A55311" w:rsidRPr="00C02669" w:rsidTr="000A52DC">
        <w:trPr>
          <w:tblCellSpacing w:w="15" w:type="dxa"/>
        </w:trPr>
        <w:tc>
          <w:tcPr>
            <w:tcW w:w="0" w:type="auto"/>
            <w:tcBorders>
              <w:top w:val="nil"/>
              <w:left w:val="nil"/>
              <w:bottom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tc>
        <w:tc>
          <w:tcPr>
            <w:tcW w:w="5395" w:type="dxa"/>
            <w:tcBorders>
              <w:top w:val="nil"/>
              <w:left w:val="nil"/>
              <w:bottom w:val="nil"/>
              <w:right w:val="nil"/>
            </w:tcBorders>
            <w:vAlign w:val="center"/>
            <w:hideMark/>
          </w:tcPr>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Output:1</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amount:3000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commissionPercentage:20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Commission amount=600.0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amount:10000000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commissionPercentage:50</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A55311" w:rsidRPr="00C02669" w:rsidRDefault="00A55311"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Commission amount=5000000.0</w:t>
            </w:r>
          </w:p>
        </w:tc>
      </w:tr>
    </w:tbl>
    <w:p w:rsidR="00A55311" w:rsidRDefault="00A55311" w:rsidP="00A55311">
      <w:pPr>
        <w:spacing w:after="0"/>
        <w:ind w:right="-432"/>
        <w:jc w:val="both"/>
        <w:rPr>
          <w:rFonts w:ascii="Tw Cen MT" w:hAnsi="Tw Cen MT" w:cs="Arial"/>
          <w:color w:val="000000" w:themeColor="text1"/>
          <w:sz w:val="24"/>
          <w:szCs w:val="24"/>
        </w:rPr>
      </w:pPr>
    </w:p>
    <w:p w:rsidR="004E57FB" w:rsidRPr="00C02669" w:rsidRDefault="004E57FB" w:rsidP="004E57FB">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Salary Of An Employee</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anchor distT="0" distB="0" distL="114300" distR="114300" simplePos="0" relativeHeight="251727872" behindDoc="0" locked="0" layoutInCell="1" allowOverlap="1">
            <wp:simplePos x="0" y="0"/>
            <wp:positionH relativeFrom="column">
              <wp:posOffset>4447540</wp:posOffset>
            </wp:positionH>
            <wp:positionV relativeFrom="paragraph">
              <wp:posOffset>67310</wp:posOffset>
            </wp:positionV>
            <wp:extent cx="2074545" cy="1169035"/>
            <wp:effectExtent l="19050" t="0" r="1905" b="0"/>
            <wp:wrapThrough wrapText="bothSides">
              <wp:wrapPolygon edited="0">
                <wp:start x="-198" y="0"/>
                <wp:lineTo x="-198" y="21119"/>
                <wp:lineTo x="21620" y="21119"/>
                <wp:lineTo x="21620" y="0"/>
                <wp:lineTo x="-198" y="0"/>
              </wp:wrapPolygon>
            </wp:wrapThrough>
            <wp:docPr id="204" name="Picture 92" descr="java program to calculate employee sa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java program to calculate employee salary"/>
                    <pic:cNvPicPr>
                      <a:picLocks noChangeAspect="1" noChangeArrowheads="1"/>
                    </pic:cNvPicPr>
                  </pic:nvPicPr>
                  <pic:blipFill>
                    <a:blip r:embed="rId201" cstate="print"/>
                    <a:srcRect/>
                    <a:stretch>
                      <a:fillRect/>
                    </a:stretch>
                  </pic:blipFill>
                  <pic:spPr bwMode="auto">
                    <a:xfrm>
                      <a:off x="0" y="0"/>
                      <a:ext cx="2074545" cy="1169035"/>
                    </a:xfrm>
                    <a:prstGeom prst="rect">
                      <a:avLst/>
                    </a:prstGeom>
                    <a:noFill/>
                    <a:ln w="9525">
                      <a:noFill/>
                      <a:miter lim="800000"/>
                      <a:headEnd/>
                      <a:tailEnd/>
                    </a:ln>
                  </pic:spPr>
                </pic:pic>
              </a:graphicData>
            </a:graphic>
          </wp:anchor>
        </w:drawing>
      </w:r>
      <w:r w:rsidRPr="00C02669">
        <w:rPr>
          <w:rFonts w:ascii="Tw Cen MT" w:hAnsi="Tw Cen MT" w:cs="Arial"/>
          <w:color w:val="000000" w:themeColor="text1"/>
        </w:rPr>
        <w:t>Net Salary, as we all know, is the amount of money that an employee takes home after having all of the deductions cleared and finished at the end of a month.</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Usually, people have a few deductions going on with their gross salaries.</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you can see in the image, CTC or Cost To Company is the price that a company is spending on you. Out of that, come out several branches. Deducting one after the other we land at the Net Salary.</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formula for Net Salary is as follows:</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Net Salary = Gross Salary – Income Tax – Public Provident Fund – Professional Tax</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Thus, at the end of the day, the salary in-hand is not exactly what you work for in your workplace.</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Hence, the various methods to calculate the net salary in Java Programming are as follows:</w:t>
      </w:r>
    </w:p>
    <w:p w:rsidR="004E57FB" w:rsidRPr="00C02669" w:rsidRDefault="004E57FB" w:rsidP="004E57FB">
      <w:pPr>
        <w:pStyle w:val="Heading2"/>
        <w:spacing w:before="228"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 xml:space="preserve">Gross Salary </w:t>
      </w:r>
      <w:proofErr w:type="gramStart"/>
      <w:r w:rsidRPr="00C02669">
        <w:rPr>
          <w:rFonts w:ascii="Tw Cen MT" w:hAnsi="Tw Cen MT" w:cs="Arial"/>
          <w:b w:val="0"/>
          <w:bCs w:val="0"/>
          <w:color w:val="000000" w:themeColor="text1"/>
          <w:sz w:val="24"/>
          <w:szCs w:val="24"/>
        </w:rPr>
        <w:t>Of</w:t>
      </w:r>
      <w:proofErr w:type="gramEnd"/>
      <w:r w:rsidRPr="00C02669">
        <w:rPr>
          <w:rFonts w:ascii="Tw Cen MT" w:hAnsi="Tw Cen MT" w:cs="Arial"/>
          <w:b w:val="0"/>
          <w:bCs w:val="0"/>
          <w:color w:val="000000" w:themeColor="text1"/>
          <w:sz w:val="24"/>
          <w:szCs w:val="24"/>
        </w:rPr>
        <w:t xml:space="preserve"> Employee Java Code</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The easiest way to find the net salary of employee is by first taking the values of gross salary, </w:t>
      </w:r>
      <w:hyperlink r:id="rId202" w:history="1">
        <w:r w:rsidRPr="00C02669">
          <w:rPr>
            <w:rStyle w:val="Hyperlink"/>
            <w:rFonts w:ascii="Tw Cen MT" w:eastAsiaTheme="majorEastAsia" w:hAnsi="Tw Cen MT" w:cs="Arial"/>
            <w:color w:val="000000" w:themeColor="text1"/>
            <w:u w:val="none"/>
            <w:bdr w:val="none" w:sz="0" w:space="0" w:color="auto" w:frame="1"/>
          </w:rPr>
          <w:t>income tax,</w:t>
        </w:r>
      </w:hyperlink>
      <w:r w:rsidRPr="00C02669">
        <w:rPr>
          <w:rFonts w:ascii="Tw Cen MT" w:hAnsi="Tw Cen MT" w:cs="Arial"/>
          <w:color w:val="000000" w:themeColor="text1"/>
          <w:bdr w:val="none" w:sz="0" w:space="0" w:color="auto" w:frame="1"/>
        </w:rPr>
        <w:t> provident fund and professional tax in the main function and directly use the below formula. </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Net Salary = Gross Salary – Income Tax – Public Provident Fund – Professional Tax</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This is a </w:t>
      </w:r>
      <w:hyperlink r:id="rId203" w:history="1">
        <w:r w:rsidRPr="00C02669">
          <w:rPr>
            <w:rStyle w:val="Hyperlink"/>
            <w:rFonts w:ascii="Tw Cen MT" w:eastAsiaTheme="majorEastAsia" w:hAnsi="Tw Cen MT" w:cs="Arial"/>
            <w:color w:val="000000" w:themeColor="text1"/>
            <w:u w:val="none"/>
            <w:bdr w:val="none" w:sz="0" w:space="0" w:color="auto" w:frame="1"/>
          </w:rPr>
          <w:t>simple arithmetic calculation</w:t>
        </w:r>
      </w:hyperlink>
      <w:r w:rsidRPr="00C02669">
        <w:rPr>
          <w:rFonts w:ascii="Tw Cen MT" w:hAnsi="Tw Cen MT" w:cs="Arial"/>
          <w:color w:val="000000" w:themeColor="text1"/>
        </w:rPr>
        <w:t> that will give you your desired result i.e., the net salary or salary-in-hand. This can then be printed in the console screen.</w:t>
      </w:r>
    </w:p>
    <w:p w:rsidR="004E57FB" w:rsidRDefault="004E57FB" w:rsidP="004E57FB">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p>
    <w:p w:rsidR="004E57FB" w:rsidRDefault="004E57FB" w:rsidP="004E57FB">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4550353" cy="1617260"/>
            <wp:effectExtent l="19050" t="0" r="2597" b="0"/>
            <wp:docPr id="24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4" cstate="print"/>
                    <a:srcRect/>
                    <a:stretch>
                      <a:fillRect/>
                    </a:stretch>
                  </pic:blipFill>
                  <pic:spPr bwMode="auto">
                    <a:xfrm>
                      <a:off x="0" y="0"/>
                      <a:ext cx="4550991" cy="1617487"/>
                    </a:xfrm>
                    <a:prstGeom prst="rect">
                      <a:avLst/>
                    </a:prstGeom>
                    <a:noFill/>
                    <a:ln w="9525">
                      <a:noFill/>
                      <a:miter lim="800000"/>
                      <a:headEnd/>
                      <a:tailEnd/>
                    </a:ln>
                  </pic:spPr>
                </pic:pic>
              </a:graphicData>
            </a:graphic>
          </wp:inline>
        </w:drawing>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E57FB" w:rsidRPr="00C02669" w:rsidTr="000A52DC">
        <w:trPr>
          <w:tblCellSpacing w:w="15" w:type="dxa"/>
        </w:trPr>
        <w:tc>
          <w:tcPr>
            <w:tcW w:w="0" w:type="auto"/>
            <w:tcBorders>
              <w:top w:val="nil"/>
              <w:left w:val="nil"/>
              <w:bottom w:val="nil"/>
            </w:tcBorders>
            <w:vAlign w:val="center"/>
            <w:hideMark/>
          </w:tcPr>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tc>
        <w:tc>
          <w:tcPr>
            <w:tcW w:w="5468" w:type="dxa"/>
            <w:tcBorders>
              <w:top w:val="nil"/>
              <w:left w:val="nil"/>
              <w:bottom w:val="nil"/>
              <w:right w:val="nil"/>
            </w:tcBorders>
            <w:vAlign w:val="center"/>
            <w:hideMark/>
          </w:tcPr>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Net Salary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7700.0</w:t>
            </w:r>
          </w:p>
        </w:tc>
      </w:tr>
    </w:tbl>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Using Scanner Class</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In the above scenario, we had seen that the values have already been given in the code itself and if one were to change these values they have to go and make changes in the code.</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This is not very convenient at a user’s perspective.</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So to read the input, we use the Scanner Class. The inputs for this program are gross salary (</w:t>
      </w:r>
      <w:proofErr w:type="spellStart"/>
      <w:r w:rsidRPr="00C02669">
        <w:rPr>
          <w:rFonts w:ascii="Tw Cen MT" w:hAnsi="Tw Cen MT" w:cs="Arial"/>
          <w:color w:val="000000" w:themeColor="text1"/>
        </w:rPr>
        <w:t>gs</w:t>
      </w:r>
      <w:proofErr w:type="spellEnd"/>
      <w:r w:rsidRPr="00C02669">
        <w:rPr>
          <w:rFonts w:ascii="Tw Cen MT" w:hAnsi="Tw Cen MT" w:cs="Arial"/>
          <w:color w:val="000000" w:themeColor="text1"/>
        </w:rPr>
        <w:t>), income tax (it), professional tax (pt) and public provident fund (</w:t>
      </w:r>
      <w:proofErr w:type="spellStart"/>
      <w:r w:rsidRPr="00C02669">
        <w:rPr>
          <w:rFonts w:ascii="Tw Cen MT" w:hAnsi="Tw Cen MT" w:cs="Arial"/>
          <w:color w:val="000000" w:themeColor="text1"/>
        </w:rPr>
        <w:t>pf</w:t>
      </w:r>
      <w:proofErr w:type="spellEnd"/>
      <w:r w:rsidRPr="00C02669">
        <w:rPr>
          <w:rFonts w:ascii="Tw Cen MT" w:hAnsi="Tw Cen MT" w:cs="Arial"/>
          <w:color w:val="000000" w:themeColor="text1"/>
        </w:rPr>
        <w:t>).</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So using this, we read the input at run time after which the same calculations are performed.</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A small difference here is the income </w:t>
      </w:r>
      <w:proofErr w:type="gramStart"/>
      <w:r w:rsidRPr="00C02669">
        <w:rPr>
          <w:rFonts w:ascii="Tw Cen MT" w:hAnsi="Tw Cen MT" w:cs="Arial"/>
          <w:color w:val="000000" w:themeColor="text1"/>
        </w:rPr>
        <w:t>tax,</w:t>
      </w:r>
      <w:proofErr w:type="gramEnd"/>
      <w:r w:rsidRPr="00C02669">
        <w:rPr>
          <w:rFonts w:ascii="Tw Cen MT" w:hAnsi="Tw Cen MT" w:cs="Arial"/>
          <w:color w:val="000000" w:themeColor="text1"/>
        </w:rPr>
        <w:t xml:space="preserve"> public provident fund and professional tax are taken as percentage of gross salary in the input. So first, the amount is calculated using</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Amount=Percentage*</w:t>
      </w:r>
      <w:proofErr w:type="spellStart"/>
      <w:r w:rsidRPr="00C02669">
        <w:rPr>
          <w:rFonts w:ascii="Tw Cen MT" w:hAnsi="Tw Cen MT" w:cs="Arial"/>
          <w:color w:val="000000" w:themeColor="text1"/>
        </w:rPr>
        <w:t>GrossSalary</w:t>
      </w:r>
      <w:proofErr w:type="spellEnd"/>
      <w:r w:rsidRPr="00C02669">
        <w:rPr>
          <w:rFonts w:ascii="Tw Cen MT" w:hAnsi="Tw Cen MT" w:cs="Arial"/>
          <w:color w:val="000000" w:themeColor="text1"/>
        </w:rPr>
        <w:t>/100 and then the below formula is used.</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Net Salary = Gross Salary – Income Tax – Public Provident Fund – Professional Tax</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This is a simple arithmetic calculation that will give you your desired result i.e., the net salary or salary-in-hand. This can then be printed in the console screen.</w:t>
      </w:r>
    </w:p>
    <w:p w:rsidR="004E57FB" w:rsidRDefault="004E57FB" w:rsidP="004E57FB">
      <w:pPr>
        <w:pStyle w:val="NormalWeb"/>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inline distT="0" distB="0" distL="0" distR="0">
            <wp:extent cx="3429146" cy="3132161"/>
            <wp:effectExtent l="19050" t="0" r="0" b="0"/>
            <wp:docPr id="2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5" cstate="print"/>
                    <a:srcRect/>
                    <a:stretch>
                      <a:fillRect/>
                    </a:stretch>
                  </pic:blipFill>
                  <pic:spPr bwMode="auto">
                    <a:xfrm>
                      <a:off x="0" y="0"/>
                      <a:ext cx="3429236" cy="3132243"/>
                    </a:xfrm>
                    <a:prstGeom prst="rect">
                      <a:avLst/>
                    </a:prstGeom>
                    <a:noFill/>
                    <a:ln w="9525">
                      <a:noFill/>
                      <a:miter lim="800000"/>
                      <a:headEnd/>
                      <a:tailEnd/>
                    </a:ln>
                  </pic:spPr>
                </pic:pic>
              </a:graphicData>
            </a:graphic>
          </wp:inline>
        </w:drawing>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Output:</w:t>
      </w:r>
    </w:p>
    <w:tbl>
      <w:tblPr>
        <w:tblW w:w="0" w:type="auto"/>
        <w:tblCellSpacing w:w="15" w:type="dxa"/>
        <w:tblCellMar>
          <w:top w:w="15" w:type="dxa"/>
          <w:left w:w="15" w:type="dxa"/>
          <w:bottom w:w="15" w:type="dxa"/>
          <w:right w:w="15" w:type="dxa"/>
        </w:tblCellMar>
        <w:tblLook w:val="04A0"/>
      </w:tblPr>
      <w:tblGrid>
        <w:gridCol w:w="208"/>
        <w:gridCol w:w="5513"/>
      </w:tblGrid>
      <w:tr w:rsidR="004E57FB" w:rsidRPr="00C02669" w:rsidTr="000A52DC">
        <w:trPr>
          <w:tblCellSpacing w:w="15" w:type="dxa"/>
        </w:trPr>
        <w:tc>
          <w:tcPr>
            <w:tcW w:w="0" w:type="auto"/>
            <w:tcBorders>
              <w:top w:val="nil"/>
              <w:left w:val="nil"/>
              <w:bottom w:val="nil"/>
            </w:tcBorders>
            <w:vAlign w:val="center"/>
            <w:hideMark/>
          </w:tcPr>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tc>
        <w:tc>
          <w:tcPr>
            <w:tcW w:w="5468" w:type="dxa"/>
            <w:tcBorders>
              <w:top w:val="nil"/>
              <w:left w:val="nil"/>
              <w:bottom w:val="nil"/>
              <w:right w:val="nil"/>
            </w:tcBorders>
            <w:vAlign w:val="center"/>
            <w:hideMark/>
          </w:tcPr>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Gross </w:t>
            </w:r>
            <w:r w:rsidRPr="00C02669">
              <w:rPr>
                <w:rStyle w:val="crayon-i"/>
                <w:rFonts w:ascii="Tw Cen MT" w:hAnsi="Tw Cen MT" w:cs="Arial"/>
                <w:color w:val="000000" w:themeColor="text1"/>
                <w:sz w:val="24"/>
                <w:szCs w:val="24"/>
                <w:bdr w:val="none" w:sz="0" w:space="0" w:color="auto" w:frame="1"/>
              </w:rPr>
              <w:t>salary</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2000</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Income </w:t>
            </w:r>
            <w:r w:rsidRPr="00C02669">
              <w:rPr>
                <w:rStyle w:val="crayon-v"/>
                <w:rFonts w:ascii="Tw Cen MT" w:hAnsi="Tw Cen MT" w:cs="Arial"/>
                <w:color w:val="000000" w:themeColor="text1"/>
                <w:sz w:val="24"/>
                <w:szCs w:val="24"/>
                <w:bdr w:val="none" w:sz="0" w:space="0" w:color="auto" w:frame="1"/>
              </w:rPr>
              <w:t>Tax</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Professional </w:t>
            </w:r>
            <w:r w:rsidRPr="00C02669">
              <w:rPr>
                <w:rStyle w:val="crayon-v"/>
                <w:rFonts w:ascii="Tw Cen MT" w:hAnsi="Tw Cen MT" w:cs="Arial"/>
                <w:color w:val="000000" w:themeColor="text1"/>
                <w:sz w:val="24"/>
                <w:szCs w:val="24"/>
                <w:bdr w:val="none" w:sz="0" w:space="0" w:color="auto" w:frame="1"/>
              </w:rPr>
              <w:t>Tax</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Provident </w:t>
            </w:r>
            <w:r w:rsidRPr="00C02669">
              <w:rPr>
                <w:rStyle w:val="crayon-v"/>
                <w:rFonts w:ascii="Tw Cen MT" w:hAnsi="Tw Cen MT" w:cs="Arial"/>
                <w:color w:val="000000" w:themeColor="text1"/>
                <w:sz w:val="24"/>
                <w:szCs w:val="24"/>
                <w:bdr w:val="none" w:sz="0" w:space="0" w:color="auto" w:frame="1"/>
              </w:rPr>
              <w:t>Fund</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Net Salary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1400.0</w:t>
            </w:r>
          </w:p>
        </w:tc>
      </w:tr>
    </w:tbl>
    <w:p w:rsidR="004E57FB" w:rsidRPr="00C02669" w:rsidRDefault="004E57FB" w:rsidP="004E57FB">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Employee Program in Java – Static Method</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Static method is </w:t>
      </w:r>
      <w:proofErr w:type="gramStart"/>
      <w:r w:rsidRPr="00C02669">
        <w:rPr>
          <w:rFonts w:ascii="Tw Cen MT" w:hAnsi="Tw Cen MT" w:cs="Arial"/>
          <w:color w:val="000000" w:themeColor="text1"/>
        </w:rPr>
        <w:t>a method</w:t>
      </w:r>
      <w:proofErr w:type="gramEnd"/>
      <w:r w:rsidRPr="00C02669">
        <w:rPr>
          <w:rFonts w:ascii="Tw Cen MT" w:hAnsi="Tw Cen MT" w:cs="Arial"/>
          <w:color w:val="000000" w:themeColor="text1"/>
        </w:rPr>
        <w:t xml:space="preserve"> in </w:t>
      </w:r>
      <w:hyperlink r:id="rId206" w:history="1">
        <w:r w:rsidRPr="00C02669">
          <w:rPr>
            <w:rStyle w:val="Hyperlink"/>
            <w:rFonts w:ascii="Tw Cen MT" w:eastAsiaTheme="majorEastAsia" w:hAnsi="Tw Cen MT" w:cs="Arial"/>
            <w:color w:val="000000" w:themeColor="text1"/>
            <w:u w:val="none"/>
            <w:bdr w:val="none" w:sz="0" w:space="0" w:color="auto" w:frame="1"/>
          </w:rPr>
          <w:t>Java which are referenced with the class</w:t>
        </w:r>
      </w:hyperlink>
      <w:r w:rsidRPr="00C02669">
        <w:rPr>
          <w:rFonts w:ascii="Tw Cen MT" w:hAnsi="Tw Cen MT" w:cs="Arial"/>
          <w:color w:val="000000" w:themeColor="text1"/>
        </w:rPr>
        <w:t> name itself and do not require separate object to reference it.</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For the given problem, static method can be used as a block which will be consisting of the main logic used to derive at the net salary of the employee.</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This is the block where the same logic used in the example of Scanner Class is used with the same arithmetic operation to be performed.</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This static class named ‘salary’ is then called in the main class. As it can be observed that, the return type of static method is double which is precisely the same as that of our desired net salary.</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lastRenderedPageBreak/>
        <w:t>This method first finds the exact </w:t>
      </w:r>
      <w:hyperlink r:id="rId207" w:history="1">
        <w:r w:rsidRPr="00C02669">
          <w:rPr>
            <w:rStyle w:val="Hyperlink"/>
            <w:rFonts w:ascii="Tw Cen MT" w:eastAsiaTheme="majorEastAsia" w:hAnsi="Tw Cen MT" w:cs="Arial"/>
            <w:color w:val="000000" w:themeColor="text1"/>
            <w:u w:val="none"/>
            <w:bdr w:val="none" w:sz="0" w:space="0" w:color="auto" w:frame="1"/>
          </w:rPr>
          <w:t>amount of income tax</w:t>
        </w:r>
      </w:hyperlink>
      <w:r w:rsidRPr="00C02669">
        <w:rPr>
          <w:rFonts w:ascii="Tw Cen MT" w:hAnsi="Tw Cen MT" w:cs="Arial"/>
          <w:color w:val="000000" w:themeColor="text1"/>
        </w:rPr>
        <w:t>, professional tax and provident fund. After obtaining these, it finds the net salary using</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Net Salary = Gross Salary – Income Tax – Public Provident Fund – Professional Tax</w:t>
      </w:r>
    </w:p>
    <w:p w:rsidR="004E57FB" w:rsidRDefault="004E57FB" w:rsidP="004E57FB">
      <w:pPr>
        <w:pStyle w:val="NormalWeb"/>
        <w:spacing w:before="0" w:beforeAutospacing="0" w:after="0" w:afterAutospacing="0"/>
        <w:jc w:val="both"/>
        <w:rPr>
          <w:rFonts w:ascii="Tw Cen MT" w:hAnsi="Tw Cen MT" w:cs="Arial"/>
          <w:color w:val="000000" w:themeColor="text1"/>
          <w:bdr w:val="none" w:sz="0" w:space="0" w:color="auto" w:frame="1"/>
        </w:rPr>
      </w:pPr>
      <w:r>
        <w:rPr>
          <w:rFonts w:ascii="Tw Cen MT" w:hAnsi="Tw Cen MT" w:cs="Arial"/>
          <w:noProof/>
          <w:color w:val="000000" w:themeColor="text1"/>
          <w:bdr w:val="none" w:sz="0" w:space="0" w:color="auto" w:frame="1"/>
        </w:rPr>
        <w:drawing>
          <wp:inline distT="0" distB="0" distL="0" distR="0">
            <wp:extent cx="3732739" cy="3548418"/>
            <wp:effectExtent l="19050" t="0" r="1061" b="0"/>
            <wp:docPr id="2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8" cstate="print"/>
                    <a:srcRect/>
                    <a:stretch>
                      <a:fillRect/>
                    </a:stretch>
                  </pic:blipFill>
                  <pic:spPr bwMode="auto">
                    <a:xfrm>
                      <a:off x="0" y="0"/>
                      <a:ext cx="3732695" cy="3548376"/>
                    </a:xfrm>
                    <a:prstGeom prst="rect">
                      <a:avLst/>
                    </a:prstGeom>
                    <a:noFill/>
                    <a:ln w="9525">
                      <a:noFill/>
                      <a:miter lim="800000"/>
                      <a:headEnd/>
                      <a:tailEnd/>
                    </a:ln>
                  </pic:spPr>
                </pic:pic>
              </a:graphicData>
            </a:graphic>
          </wp:inline>
        </w:drawing>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E57FB" w:rsidRPr="00C02669" w:rsidTr="000A52DC">
        <w:trPr>
          <w:tblCellSpacing w:w="15" w:type="dxa"/>
        </w:trPr>
        <w:tc>
          <w:tcPr>
            <w:tcW w:w="0" w:type="auto"/>
            <w:tcBorders>
              <w:top w:val="nil"/>
              <w:left w:val="nil"/>
              <w:bottom w:val="nil"/>
            </w:tcBorders>
            <w:vAlign w:val="center"/>
            <w:hideMark/>
          </w:tcPr>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E57FB" w:rsidRPr="00C02669" w:rsidRDefault="004E57FB"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tc>
        <w:tc>
          <w:tcPr>
            <w:tcW w:w="5468" w:type="dxa"/>
            <w:tcBorders>
              <w:top w:val="nil"/>
              <w:left w:val="nil"/>
              <w:bottom w:val="nil"/>
              <w:right w:val="nil"/>
            </w:tcBorders>
            <w:vAlign w:val="center"/>
            <w:hideMark/>
          </w:tcPr>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Gross </w:t>
            </w:r>
            <w:r w:rsidRPr="00C02669">
              <w:rPr>
                <w:rStyle w:val="crayon-i"/>
                <w:rFonts w:ascii="Tw Cen MT" w:hAnsi="Tw Cen MT" w:cs="Arial"/>
                <w:color w:val="000000" w:themeColor="text1"/>
                <w:sz w:val="24"/>
                <w:szCs w:val="24"/>
                <w:bdr w:val="none" w:sz="0" w:space="0" w:color="auto" w:frame="1"/>
              </w:rPr>
              <w:t>salary</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10000</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Income </w:t>
            </w:r>
            <w:r w:rsidRPr="00C02669">
              <w:rPr>
                <w:rStyle w:val="crayon-v"/>
                <w:rFonts w:ascii="Tw Cen MT" w:hAnsi="Tw Cen MT" w:cs="Arial"/>
                <w:color w:val="000000" w:themeColor="text1"/>
                <w:sz w:val="24"/>
                <w:szCs w:val="24"/>
                <w:bdr w:val="none" w:sz="0" w:space="0" w:color="auto" w:frame="1"/>
              </w:rPr>
              <w:t>Tax</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Professional </w:t>
            </w:r>
            <w:r w:rsidRPr="00C02669">
              <w:rPr>
                <w:rStyle w:val="crayon-v"/>
                <w:rFonts w:ascii="Tw Cen MT" w:hAnsi="Tw Cen MT" w:cs="Arial"/>
                <w:color w:val="000000" w:themeColor="text1"/>
                <w:sz w:val="24"/>
                <w:szCs w:val="24"/>
                <w:bdr w:val="none" w:sz="0" w:space="0" w:color="auto" w:frame="1"/>
              </w:rPr>
              <w:t>Tax</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Provident </w:t>
            </w:r>
            <w:r w:rsidRPr="00C02669">
              <w:rPr>
                <w:rStyle w:val="crayon-v"/>
                <w:rFonts w:ascii="Tw Cen MT" w:hAnsi="Tw Cen MT" w:cs="Arial"/>
                <w:color w:val="000000" w:themeColor="text1"/>
                <w:sz w:val="24"/>
                <w:szCs w:val="24"/>
                <w:bdr w:val="none" w:sz="0" w:space="0" w:color="auto" w:frame="1"/>
              </w:rPr>
              <w:t>Fund</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E57FB" w:rsidRPr="00C02669" w:rsidRDefault="004E57FB"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Net Salary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8500.0</w:t>
            </w:r>
          </w:p>
        </w:tc>
      </w:tr>
    </w:tbl>
    <w:p w:rsidR="004E57FB" w:rsidRPr="00C02669" w:rsidRDefault="004E57FB" w:rsidP="004E57FB">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t>Using Command – Line Arguments</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Command line arguments are where we can give input in the form of argument in the command prompt itself while running the java code.</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We can directly the values as arguments in command line while running the code with space in between.</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The first argument </w:t>
      </w:r>
      <w:proofErr w:type="spellStart"/>
      <w:proofErr w:type="gramStart"/>
      <w:r w:rsidRPr="00C02669">
        <w:rPr>
          <w:rFonts w:ascii="Tw Cen MT" w:hAnsi="Tw Cen MT" w:cs="Arial"/>
          <w:color w:val="000000" w:themeColor="text1"/>
        </w:rPr>
        <w:t>arg</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0] is taken as the gross salary, second argument </w:t>
      </w:r>
      <w:proofErr w:type="spellStart"/>
      <w:r w:rsidRPr="00C02669">
        <w:rPr>
          <w:rFonts w:ascii="Tw Cen MT" w:hAnsi="Tw Cen MT" w:cs="Arial"/>
          <w:color w:val="000000" w:themeColor="text1"/>
        </w:rPr>
        <w:t>arg</w:t>
      </w:r>
      <w:proofErr w:type="spellEnd"/>
      <w:r w:rsidRPr="00C02669">
        <w:rPr>
          <w:rFonts w:ascii="Tw Cen MT" w:hAnsi="Tw Cen MT" w:cs="Arial"/>
          <w:color w:val="000000" w:themeColor="text1"/>
        </w:rPr>
        <w:t xml:space="preserve">[1] is taken as the income tax percentage, third argument </w:t>
      </w:r>
      <w:proofErr w:type="spellStart"/>
      <w:r w:rsidRPr="00C02669">
        <w:rPr>
          <w:rFonts w:ascii="Tw Cen MT" w:hAnsi="Tw Cen MT" w:cs="Arial"/>
          <w:color w:val="000000" w:themeColor="text1"/>
        </w:rPr>
        <w:t>arg</w:t>
      </w:r>
      <w:proofErr w:type="spellEnd"/>
      <w:r w:rsidRPr="00C02669">
        <w:rPr>
          <w:rFonts w:ascii="Tw Cen MT" w:hAnsi="Tw Cen MT" w:cs="Arial"/>
          <w:color w:val="000000" w:themeColor="text1"/>
        </w:rPr>
        <w:t xml:space="preserve">[2] is taken as the professional tax percentage and the fourth argument </w:t>
      </w:r>
      <w:proofErr w:type="spellStart"/>
      <w:r w:rsidRPr="00C02669">
        <w:rPr>
          <w:rFonts w:ascii="Tw Cen MT" w:hAnsi="Tw Cen MT" w:cs="Arial"/>
          <w:color w:val="000000" w:themeColor="text1"/>
        </w:rPr>
        <w:t>arg</w:t>
      </w:r>
      <w:proofErr w:type="spellEnd"/>
      <w:r w:rsidRPr="00C02669">
        <w:rPr>
          <w:rFonts w:ascii="Tw Cen MT" w:hAnsi="Tw Cen MT" w:cs="Arial"/>
          <w:color w:val="000000" w:themeColor="text1"/>
        </w:rPr>
        <w:t>[3] is taken as the provident fund percentage.</w:t>
      </w:r>
    </w:p>
    <w:p w:rsidR="004E57FB" w:rsidRPr="00C02669" w:rsidRDefault="004E57FB" w:rsidP="004E57FB">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After getting the input, the same operations as above are performed to arrive at our desired result i.e., net salary.</w:t>
      </w:r>
    </w:p>
    <w:p w:rsidR="004E57FB" w:rsidRPr="00C02669" w:rsidRDefault="004E57FB" w:rsidP="004E57FB">
      <w:pPr>
        <w:spacing w:after="0"/>
        <w:jc w:val="both"/>
        <w:rPr>
          <w:rFonts w:ascii="Tw Cen MT" w:hAnsi="Tw Cen MT" w:cs="Arial"/>
          <w:color w:val="000000" w:themeColor="text1"/>
          <w:sz w:val="24"/>
          <w:szCs w:val="24"/>
        </w:rPr>
      </w:pPr>
      <w:proofErr w:type="gramStart"/>
      <w:r w:rsidRPr="00C02669">
        <w:rPr>
          <w:rStyle w:val="crayon-title"/>
          <w:rFonts w:ascii="Tw Cen MT" w:hAnsi="Tw Cen MT" w:cs="Arial"/>
          <w:color w:val="000000" w:themeColor="text1"/>
          <w:sz w:val="24"/>
          <w:szCs w:val="24"/>
          <w:bdr w:val="none" w:sz="0" w:space="0" w:color="auto" w:frame="1"/>
        </w:rPr>
        <w:t>using</w:t>
      </w:r>
      <w:proofErr w:type="gramEnd"/>
      <w:r w:rsidRPr="00C02669">
        <w:rPr>
          <w:rStyle w:val="crayon-title"/>
          <w:rFonts w:ascii="Tw Cen MT" w:hAnsi="Tw Cen MT" w:cs="Arial"/>
          <w:color w:val="000000" w:themeColor="text1"/>
          <w:sz w:val="24"/>
          <w:szCs w:val="24"/>
          <w:bdr w:val="none" w:sz="0" w:space="0" w:color="auto" w:frame="1"/>
        </w:rPr>
        <w:t xml:space="preserve"> Command-Line Arguments for employee salary</w:t>
      </w:r>
    </w:p>
    <w:p w:rsidR="004E57FB" w:rsidRPr="00C02669" w:rsidRDefault="004E57FB" w:rsidP="004E57FB">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p w:rsidR="004E57FB" w:rsidRPr="00C02669" w:rsidRDefault="004E57FB" w:rsidP="004E57FB">
      <w:pPr>
        <w:spacing w:after="0"/>
        <w:ind w:right="-432"/>
        <w:jc w:val="both"/>
        <w:rPr>
          <w:rFonts w:ascii="Tw Cen MT" w:hAnsi="Tw Cen MT" w:cs="Arial"/>
          <w:color w:val="000000" w:themeColor="text1"/>
          <w:sz w:val="24"/>
          <w:szCs w:val="24"/>
        </w:rPr>
      </w:pPr>
      <w:r>
        <w:rPr>
          <w:rFonts w:ascii="Tw Cen MT" w:hAnsi="Tw Cen MT" w:cs="Arial"/>
          <w:noProof/>
          <w:color w:val="000000" w:themeColor="text1"/>
          <w:sz w:val="24"/>
          <w:szCs w:val="24"/>
        </w:rPr>
        <w:lastRenderedPageBreak/>
        <w:drawing>
          <wp:inline distT="0" distB="0" distL="0" distR="0">
            <wp:extent cx="3893419" cy="2838734"/>
            <wp:effectExtent l="19050" t="0" r="0" b="0"/>
            <wp:docPr id="2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9" cstate="print"/>
                    <a:srcRect/>
                    <a:stretch>
                      <a:fillRect/>
                    </a:stretch>
                  </pic:blipFill>
                  <pic:spPr bwMode="auto">
                    <a:xfrm>
                      <a:off x="0" y="0"/>
                      <a:ext cx="3893633" cy="2838890"/>
                    </a:xfrm>
                    <a:prstGeom prst="rect">
                      <a:avLst/>
                    </a:prstGeom>
                    <a:noFill/>
                    <a:ln w="9525">
                      <a:noFill/>
                      <a:miter lim="800000"/>
                      <a:headEnd/>
                      <a:tailEnd/>
                    </a:ln>
                  </pic:spPr>
                </pic:pic>
              </a:graphicData>
            </a:graphic>
          </wp:inline>
        </w:drawing>
      </w:r>
    </w:p>
    <w:p w:rsidR="004E57FB" w:rsidRPr="00C02669" w:rsidRDefault="004E57FB" w:rsidP="004E57FB">
      <w:pPr>
        <w:pStyle w:val="Heading1"/>
        <w:spacing w:before="46" w:line="312" w:lineRule="atLeast"/>
        <w:jc w:val="both"/>
        <w:rPr>
          <w:rFonts w:ascii="Tw Cen MT" w:eastAsiaTheme="minorHAnsi" w:hAnsi="Tw Cen MT" w:cs="Arial"/>
          <w:b w:val="0"/>
          <w:bCs w:val="0"/>
          <w:color w:val="000000" w:themeColor="text1"/>
          <w:sz w:val="24"/>
          <w:szCs w:val="24"/>
        </w:rPr>
      </w:pPr>
    </w:p>
    <w:p w:rsidR="004E57FB" w:rsidRPr="00C02669" w:rsidRDefault="004E57FB" w:rsidP="00A55311">
      <w:pPr>
        <w:spacing w:after="0"/>
        <w:ind w:right="-432"/>
        <w:jc w:val="both"/>
        <w:rPr>
          <w:rFonts w:ascii="Tw Cen MT" w:hAnsi="Tw Cen MT" w:cs="Arial"/>
          <w:color w:val="000000" w:themeColor="text1"/>
          <w:sz w:val="24"/>
          <w:szCs w:val="24"/>
        </w:rPr>
      </w:pPr>
    </w:p>
    <w:p w:rsidR="009179BC" w:rsidRPr="0095102D" w:rsidRDefault="009179BC" w:rsidP="009179BC">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24) </w:t>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Depreciation</w:t>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The decrease in value of assets (fair value depreciation)</w:t>
      </w:r>
      <w:r>
        <w:rPr>
          <w:rFonts w:ascii="Tw Cen MT" w:eastAsia="Times New Roman" w:hAnsi="Tw Cen MT" w:cs="Arial"/>
          <w:color w:val="000000" w:themeColor="text1"/>
          <w:sz w:val="24"/>
          <w:szCs w:val="24"/>
        </w:rPr>
        <w:t>.</w:t>
      </w:r>
      <w:proofErr w:type="gramEnd"/>
      <w:r>
        <w:rPr>
          <w:rFonts w:ascii="Tw Cen MT" w:eastAsia="Times New Roman" w:hAnsi="Tw Cen MT" w:cs="Arial"/>
          <w:color w:val="000000" w:themeColor="text1"/>
          <w:sz w:val="24"/>
          <w:szCs w:val="24"/>
        </w:rPr>
        <w:t xml:space="preserve"> </w:t>
      </w:r>
      <w:r w:rsidRPr="00C02669">
        <w:rPr>
          <w:rFonts w:ascii="Tw Cen MT" w:eastAsia="Times New Roman" w:hAnsi="Tw Cen MT" w:cs="Arial"/>
          <w:color w:val="000000" w:themeColor="text1"/>
          <w:sz w:val="24"/>
          <w:szCs w:val="24"/>
        </w:rPr>
        <w:t>The allocation of the cost of assets to periods in which the assets are used (depreciation with the matching principle)</w:t>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Depreciation is a method of reallocating the cost of a tangible asset over its useful lifespan of it being in motion. Businesses depreciate long-term assets for both tax and accounting purposes.</w:t>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There are mainly three ways to calculate Depreciation.</w:t>
      </w:r>
    </w:p>
    <w:p w:rsidR="009179BC" w:rsidRPr="00C02669" w:rsidRDefault="009179BC" w:rsidP="009179BC">
      <w:pPr>
        <w:numPr>
          <w:ilvl w:val="0"/>
          <w:numId w:val="63"/>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Straight line method</w:t>
      </w:r>
    </w:p>
    <w:p w:rsidR="009179BC" w:rsidRPr="00C02669" w:rsidRDefault="009179BC" w:rsidP="009179BC">
      <w:pPr>
        <w:numPr>
          <w:ilvl w:val="0"/>
          <w:numId w:val="63"/>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Unit of production method</w:t>
      </w:r>
    </w:p>
    <w:p w:rsidR="009179BC" w:rsidRPr="00C02669" w:rsidRDefault="009179BC" w:rsidP="009179BC">
      <w:pPr>
        <w:numPr>
          <w:ilvl w:val="0"/>
          <w:numId w:val="63"/>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Double-declining balance method</w:t>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p>
    <w:p w:rsidR="009179BC" w:rsidRPr="0095102D" w:rsidRDefault="009179BC" w:rsidP="009179BC">
      <w:pPr>
        <w:spacing w:after="0" w:line="240" w:lineRule="auto"/>
        <w:jc w:val="both"/>
        <w:rPr>
          <w:rFonts w:ascii="Tw Cen MT" w:eastAsia="Times New Roman" w:hAnsi="Tw Cen MT" w:cs="Arial"/>
          <w:b/>
          <w:color w:val="000000" w:themeColor="text1"/>
          <w:sz w:val="24"/>
          <w:szCs w:val="24"/>
        </w:rPr>
      </w:pPr>
      <w:r w:rsidRPr="0095102D">
        <w:rPr>
          <w:rFonts w:ascii="Tw Cen MT" w:eastAsia="Times New Roman" w:hAnsi="Tw Cen MT" w:cs="Arial"/>
          <w:b/>
          <w:bCs/>
          <w:color w:val="000000" w:themeColor="text1"/>
          <w:sz w:val="24"/>
          <w:szCs w:val="24"/>
        </w:rPr>
        <w:t xml:space="preserve">Method – </w:t>
      </w:r>
      <w:r w:rsidRPr="0095102D">
        <w:rPr>
          <w:rFonts w:ascii="Tw Cen MT" w:hAnsi="Tw Cen MT" w:cs="Arial"/>
          <w:b/>
          <w:bCs/>
          <w:color w:val="000000" w:themeColor="text1"/>
          <w:sz w:val="24"/>
          <w:szCs w:val="24"/>
        </w:rPr>
        <w:t xml:space="preserve">1 </w:t>
      </w:r>
      <w:r w:rsidRPr="0095102D">
        <w:rPr>
          <w:rFonts w:ascii="Tw Cen MT" w:eastAsia="Times New Roman" w:hAnsi="Tw Cen MT" w:cs="Arial"/>
          <w:b/>
          <w:bCs/>
          <w:color w:val="000000" w:themeColor="text1"/>
          <w:sz w:val="24"/>
          <w:szCs w:val="24"/>
        </w:rPr>
        <w:t xml:space="preserve">Java Program </w:t>
      </w:r>
      <w:proofErr w:type="gramStart"/>
      <w:r w:rsidRPr="0095102D">
        <w:rPr>
          <w:rFonts w:ascii="Tw Cen MT" w:eastAsia="Times New Roman" w:hAnsi="Tw Cen MT" w:cs="Arial"/>
          <w:b/>
          <w:bCs/>
          <w:color w:val="000000" w:themeColor="text1"/>
          <w:sz w:val="24"/>
          <w:szCs w:val="24"/>
        </w:rPr>
        <w:t>By</w:t>
      </w:r>
      <w:proofErr w:type="gramEnd"/>
      <w:r w:rsidRPr="0095102D">
        <w:rPr>
          <w:rFonts w:ascii="Tw Cen MT" w:eastAsia="Times New Roman" w:hAnsi="Tw Cen MT" w:cs="Arial"/>
          <w:b/>
          <w:bCs/>
          <w:color w:val="000000" w:themeColor="text1"/>
          <w:sz w:val="24"/>
          <w:szCs w:val="24"/>
        </w:rPr>
        <w:t xml:space="preserve"> Using Standard Values</w:t>
      </w:r>
    </w:p>
    <w:p w:rsidR="009179BC" w:rsidRDefault="009179BC" w:rsidP="009179BC">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3423695" cy="1924334"/>
            <wp:effectExtent l="19050" t="0" r="5305" b="0"/>
            <wp:docPr id="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0" cstate="print"/>
                    <a:srcRect/>
                    <a:stretch>
                      <a:fillRect/>
                    </a:stretch>
                  </pic:blipFill>
                  <pic:spPr bwMode="auto">
                    <a:xfrm>
                      <a:off x="0" y="0"/>
                      <a:ext cx="3423913" cy="1924457"/>
                    </a:xfrm>
                    <a:prstGeom prst="rect">
                      <a:avLst/>
                    </a:prstGeom>
                    <a:noFill/>
                    <a:ln w="9525">
                      <a:noFill/>
                      <a:miter lim="800000"/>
                      <a:headEnd/>
                      <a:tailEnd/>
                    </a:ln>
                  </pic:spPr>
                </pic:pic>
              </a:graphicData>
            </a:graphic>
          </wp:inline>
        </w:drawing>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13"/>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8" w:type="dxa"/>
            <w:tcBorders>
              <w:top w:val="nil"/>
              <w:left w:val="nil"/>
              <w:bottom w:val="nil"/>
              <w:right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72900</w:t>
            </w:r>
          </w:p>
        </w:tc>
      </w:tr>
    </w:tbl>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95102D" w:rsidRDefault="009179BC" w:rsidP="009179BC">
      <w:pPr>
        <w:spacing w:after="0" w:line="240" w:lineRule="auto"/>
        <w:jc w:val="both"/>
        <w:rPr>
          <w:rFonts w:ascii="Tw Cen MT" w:eastAsia="Times New Roman" w:hAnsi="Tw Cen MT" w:cs="Arial"/>
          <w:b/>
          <w:color w:val="000000" w:themeColor="text1"/>
          <w:sz w:val="24"/>
          <w:szCs w:val="24"/>
        </w:rPr>
      </w:pPr>
      <w:r w:rsidRPr="0095102D">
        <w:rPr>
          <w:rFonts w:ascii="Tw Cen MT" w:eastAsia="Times New Roman" w:hAnsi="Tw Cen MT" w:cs="Arial"/>
          <w:b/>
          <w:bCs/>
          <w:color w:val="000000" w:themeColor="text1"/>
          <w:sz w:val="24"/>
          <w:szCs w:val="24"/>
        </w:rPr>
        <w:t xml:space="preserve">Method – </w:t>
      </w:r>
      <w:r w:rsidRPr="0095102D">
        <w:rPr>
          <w:rFonts w:ascii="Tw Cen MT" w:hAnsi="Tw Cen MT" w:cs="Arial"/>
          <w:b/>
          <w:bCs/>
          <w:color w:val="000000" w:themeColor="text1"/>
          <w:sz w:val="24"/>
          <w:szCs w:val="24"/>
        </w:rPr>
        <w:t>2</w:t>
      </w:r>
      <w:r w:rsidRPr="0095102D">
        <w:rPr>
          <w:rFonts w:ascii="Tw Cen MT" w:eastAsia="Times New Roman" w:hAnsi="Tw Cen MT" w:cs="Arial"/>
          <w:b/>
          <w:bCs/>
          <w:color w:val="000000" w:themeColor="text1"/>
          <w:sz w:val="24"/>
          <w:szCs w:val="24"/>
        </w:rPr>
        <w:t xml:space="preserve"> Java Program </w:t>
      </w:r>
      <w:proofErr w:type="gramStart"/>
      <w:r w:rsidRPr="0095102D">
        <w:rPr>
          <w:rFonts w:ascii="Tw Cen MT" w:eastAsia="Times New Roman" w:hAnsi="Tw Cen MT" w:cs="Arial"/>
          <w:b/>
          <w:bCs/>
          <w:color w:val="000000" w:themeColor="text1"/>
          <w:sz w:val="24"/>
          <w:szCs w:val="24"/>
        </w:rPr>
        <w:t>To</w:t>
      </w:r>
      <w:proofErr w:type="gramEnd"/>
      <w:r w:rsidRPr="0095102D">
        <w:rPr>
          <w:rFonts w:ascii="Tw Cen MT" w:eastAsia="Times New Roman" w:hAnsi="Tw Cen MT" w:cs="Arial"/>
          <w:b/>
          <w:bCs/>
          <w:color w:val="000000" w:themeColor="text1"/>
          <w:sz w:val="24"/>
          <w:szCs w:val="24"/>
        </w:rPr>
        <w:t xml:space="preserve"> Calculate Depreciation Through Scanner Class</w:t>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we are taking inputs through scanner class.</w:t>
      </w:r>
    </w:p>
    <w:p w:rsidR="009179BC" w:rsidRDefault="009179BC" w:rsidP="009179BC">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3418870" cy="2736376"/>
            <wp:effectExtent l="19050" t="0" r="0" b="0"/>
            <wp:docPr id="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1" cstate="print"/>
                    <a:srcRect/>
                    <a:stretch>
                      <a:fillRect/>
                    </a:stretch>
                  </pic:blipFill>
                  <pic:spPr bwMode="auto">
                    <a:xfrm>
                      <a:off x="0" y="0"/>
                      <a:ext cx="3419058" cy="2736526"/>
                    </a:xfrm>
                    <a:prstGeom prst="rect">
                      <a:avLst/>
                    </a:prstGeom>
                    <a:noFill/>
                    <a:ln w="9525">
                      <a:noFill/>
                      <a:miter lim="800000"/>
                      <a:headEnd/>
                      <a:tailEnd/>
                    </a:ln>
                  </pic:spPr>
                </pic:pic>
              </a:graphicData>
            </a:graphic>
          </wp:inline>
        </w:drawing>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17</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18</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19</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27</w:t>
            </w:r>
          </w:p>
        </w:tc>
        <w:tc>
          <w:tcPr>
            <w:tcW w:w="5395" w:type="dxa"/>
            <w:tcBorders>
              <w:top w:val="nil"/>
              <w:left w:val="nil"/>
              <w:bottom w:val="nil"/>
              <w:right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Depreciation percentage</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years</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900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Depreciation percentage</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years</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810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Depreciation percentage</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years</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729</w:t>
            </w:r>
          </w:p>
        </w:tc>
      </w:tr>
    </w:tbl>
    <w:p w:rsidR="009179BC" w:rsidRDefault="009179BC" w:rsidP="009179BC">
      <w:pPr>
        <w:spacing w:after="0" w:line="240" w:lineRule="auto"/>
        <w:jc w:val="both"/>
        <w:rPr>
          <w:rFonts w:ascii="Tw Cen MT" w:eastAsia="Times New Roman" w:hAnsi="Tw Cen MT" w:cs="Arial"/>
          <w:b/>
          <w:bCs/>
          <w:color w:val="000000" w:themeColor="text1"/>
          <w:sz w:val="24"/>
          <w:szCs w:val="24"/>
        </w:rPr>
      </w:pPr>
    </w:p>
    <w:p w:rsidR="009179BC" w:rsidRPr="0095102D" w:rsidRDefault="009179BC" w:rsidP="009179BC">
      <w:pPr>
        <w:spacing w:after="0" w:line="240" w:lineRule="auto"/>
        <w:jc w:val="both"/>
        <w:rPr>
          <w:rFonts w:ascii="Tw Cen MT" w:eastAsia="Times New Roman" w:hAnsi="Tw Cen MT" w:cs="Arial"/>
          <w:b/>
          <w:color w:val="000000" w:themeColor="text1"/>
          <w:sz w:val="24"/>
          <w:szCs w:val="24"/>
        </w:rPr>
      </w:pPr>
      <w:r w:rsidRPr="0095102D">
        <w:rPr>
          <w:rFonts w:ascii="Tw Cen MT" w:eastAsia="Times New Roman" w:hAnsi="Tw Cen MT" w:cs="Arial"/>
          <w:b/>
          <w:bCs/>
          <w:color w:val="000000" w:themeColor="text1"/>
          <w:sz w:val="24"/>
          <w:szCs w:val="24"/>
        </w:rPr>
        <w:t xml:space="preserve">Method – </w:t>
      </w:r>
      <w:r w:rsidRPr="0095102D">
        <w:rPr>
          <w:rFonts w:ascii="Tw Cen MT" w:hAnsi="Tw Cen MT" w:cs="Arial"/>
          <w:b/>
          <w:bCs/>
          <w:color w:val="000000" w:themeColor="text1"/>
          <w:sz w:val="24"/>
          <w:szCs w:val="24"/>
        </w:rPr>
        <w:t>3</w:t>
      </w:r>
      <w:r w:rsidRPr="0095102D">
        <w:rPr>
          <w:rFonts w:ascii="Tw Cen MT" w:eastAsia="Times New Roman" w:hAnsi="Tw Cen MT" w:cs="Arial"/>
          <w:b/>
          <w:bCs/>
          <w:color w:val="000000" w:themeColor="text1"/>
          <w:sz w:val="24"/>
          <w:szCs w:val="24"/>
        </w:rPr>
        <w:t xml:space="preserve"> Inputs </w:t>
      </w:r>
      <w:proofErr w:type="gramStart"/>
      <w:r w:rsidRPr="0095102D">
        <w:rPr>
          <w:rFonts w:ascii="Tw Cen MT" w:eastAsia="Times New Roman" w:hAnsi="Tw Cen MT" w:cs="Arial"/>
          <w:b/>
          <w:bCs/>
          <w:color w:val="000000" w:themeColor="text1"/>
          <w:sz w:val="24"/>
          <w:szCs w:val="24"/>
        </w:rPr>
        <w:t>Through</w:t>
      </w:r>
      <w:proofErr w:type="gramEnd"/>
      <w:r w:rsidRPr="0095102D">
        <w:rPr>
          <w:rFonts w:ascii="Tw Cen MT" w:eastAsia="Times New Roman" w:hAnsi="Tw Cen MT" w:cs="Arial"/>
          <w:b/>
          <w:bCs/>
          <w:color w:val="000000" w:themeColor="text1"/>
          <w:sz w:val="24"/>
          <w:szCs w:val="24"/>
        </w:rPr>
        <w:t xml:space="preserve"> Command Line Argument</w:t>
      </w:r>
    </w:p>
    <w:p w:rsidR="009179BC" w:rsidRDefault="009179BC" w:rsidP="009179BC">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3764001" cy="2702257"/>
            <wp:effectExtent l="19050" t="0" r="7899" b="0"/>
            <wp:docPr id="8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2" cstate="print"/>
                    <a:srcRect/>
                    <a:stretch>
                      <a:fillRect/>
                    </a:stretch>
                  </pic:blipFill>
                  <pic:spPr bwMode="auto">
                    <a:xfrm>
                      <a:off x="0" y="0"/>
                      <a:ext cx="3763918" cy="2702197"/>
                    </a:xfrm>
                    <a:prstGeom prst="rect">
                      <a:avLst/>
                    </a:prstGeom>
                    <a:noFill/>
                    <a:ln w="9525">
                      <a:noFill/>
                      <a:miter lim="800000"/>
                      <a:headEnd/>
                      <a:tailEnd/>
                    </a:ln>
                  </pic:spPr>
                </pic:pic>
              </a:graphicData>
            </a:graphic>
          </wp:inline>
        </w:drawing>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17</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18</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19</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27</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28</w:t>
            </w:r>
          </w:p>
        </w:tc>
        <w:tc>
          <w:tcPr>
            <w:tcW w:w="5395" w:type="dxa"/>
            <w:tcBorders>
              <w:top w:val="nil"/>
              <w:left w:val="nil"/>
              <w:bottom w:val="nil"/>
              <w:right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C:\Users\goutham\Desktop\E&gt;javac Depreciation.java</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 Depreciation 2000 20 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amount is = 2000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Depreciation percent = 20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number of years = 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1600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C:\Users\goutham\Desktop\E&gt;javac Depreciation.java</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 Depreciation 2000 20 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amount is = 2000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Depreciation percent = 20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number of years = 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1280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C:\Users\goutham\Desktop\E&gt;javac Depreciation.java</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C:\Users\goutham\Desktop\E&gt;java Depreciation 2000 20 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amount is = 2000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Depreciation percent = 20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number of years = 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1024</w:t>
            </w:r>
          </w:p>
        </w:tc>
      </w:tr>
    </w:tbl>
    <w:p w:rsidR="009179BC" w:rsidRPr="0095102D" w:rsidRDefault="009179BC" w:rsidP="009179BC">
      <w:pPr>
        <w:spacing w:after="0" w:line="240" w:lineRule="auto"/>
        <w:jc w:val="both"/>
        <w:rPr>
          <w:rFonts w:ascii="Tw Cen MT" w:eastAsia="Times New Roman" w:hAnsi="Tw Cen MT" w:cs="Arial"/>
          <w:b/>
          <w:color w:val="000000" w:themeColor="text1"/>
          <w:sz w:val="24"/>
          <w:szCs w:val="24"/>
        </w:rPr>
      </w:pPr>
      <w:r w:rsidRPr="0095102D">
        <w:rPr>
          <w:rFonts w:ascii="Tw Cen MT" w:eastAsia="Times New Roman" w:hAnsi="Tw Cen MT" w:cs="Arial"/>
          <w:b/>
          <w:bCs/>
          <w:color w:val="000000" w:themeColor="text1"/>
          <w:sz w:val="24"/>
          <w:szCs w:val="24"/>
        </w:rPr>
        <w:t xml:space="preserve">Method – </w:t>
      </w:r>
      <w:r w:rsidRPr="0095102D">
        <w:rPr>
          <w:rFonts w:ascii="Tw Cen MT" w:hAnsi="Tw Cen MT" w:cs="Arial"/>
          <w:b/>
          <w:bCs/>
          <w:color w:val="000000" w:themeColor="text1"/>
          <w:sz w:val="24"/>
          <w:szCs w:val="24"/>
        </w:rPr>
        <w:t>4</w:t>
      </w:r>
      <w:r>
        <w:rPr>
          <w:rFonts w:ascii="Tw Cen MT" w:eastAsia="Times New Roman" w:hAnsi="Tw Cen MT" w:cs="Arial"/>
          <w:b/>
          <w:bCs/>
          <w:color w:val="000000" w:themeColor="text1"/>
          <w:sz w:val="24"/>
          <w:szCs w:val="24"/>
        </w:rPr>
        <w:t xml:space="preserve"> Using</w:t>
      </w:r>
      <w:r w:rsidRPr="0095102D">
        <w:rPr>
          <w:rFonts w:ascii="Tw Cen MT" w:eastAsia="Times New Roman" w:hAnsi="Tw Cen MT" w:cs="Arial"/>
          <w:b/>
          <w:bCs/>
          <w:color w:val="000000" w:themeColor="text1"/>
          <w:sz w:val="24"/>
          <w:szCs w:val="24"/>
        </w:rPr>
        <w:t xml:space="preserve"> User Define Method</w:t>
      </w:r>
    </w:p>
    <w:p w:rsidR="009179BC" w:rsidRDefault="009179BC" w:rsidP="009179BC">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lastRenderedPageBreak/>
        <w:drawing>
          <wp:inline distT="0" distB="0" distL="0" distR="0">
            <wp:extent cx="3841240" cy="2811439"/>
            <wp:effectExtent l="19050" t="0" r="6860" b="0"/>
            <wp:docPr id="9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3" cstate="print"/>
                    <a:srcRect/>
                    <a:stretch>
                      <a:fillRect/>
                    </a:stretch>
                  </pic:blipFill>
                  <pic:spPr bwMode="auto">
                    <a:xfrm>
                      <a:off x="0" y="0"/>
                      <a:ext cx="3840959" cy="2811234"/>
                    </a:xfrm>
                    <a:prstGeom prst="rect">
                      <a:avLst/>
                    </a:prstGeom>
                    <a:noFill/>
                    <a:ln w="9525">
                      <a:noFill/>
                      <a:miter lim="800000"/>
                      <a:headEnd/>
                      <a:tailEnd/>
                    </a:ln>
                  </pic:spPr>
                </pic:pic>
              </a:graphicData>
            </a:graphic>
          </wp:inline>
        </w:drawing>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17</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18</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19</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26</w:t>
            </w:r>
          </w:p>
        </w:tc>
        <w:tc>
          <w:tcPr>
            <w:tcW w:w="5395" w:type="dxa"/>
            <w:tcBorders>
              <w:top w:val="nil"/>
              <w:left w:val="nil"/>
              <w:bottom w:val="nil"/>
              <w:right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Depreciation percentage</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years</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5000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Depreciation percentage</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years</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2500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Depreciation percentage</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years</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1250</w:t>
            </w:r>
          </w:p>
        </w:tc>
      </w:tr>
    </w:tbl>
    <w:p w:rsidR="009179BC" w:rsidRDefault="009179BC" w:rsidP="009179BC">
      <w:pPr>
        <w:spacing w:after="0" w:line="240" w:lineRule="auto"/>
        <w:jc w:val="both"/>
        <w:rPr>
          <w:rFonts w:ascii="Tw Cen MT" w:eastAsia="Times New Roman" w:hAnsi="Tw Cen MT" w:cs="Arial"/>
          <w:b/>
          <w:bCs/>
          <w:color w:val="000000" w:themeColor="text1"/>
          <w:sz w:val="24"/>
          <w:szCs w:val="24"/>
        </w:rPr>
      </w:pPr>
    </w:p>
    <w:p w:rsidR="009179BC" w:rsidRPr="00237CC0" w:rsidRDefault="009179BC" w:rsidP="009179BC">
      <w:pPr>
        <w:spacing w:after="0" w:line="240" w:lineRule="auto"/>
        <w:jc w:val="both"/>
        <w:rPr>
          <w:rFonts w:ascii="Tw Cen MT" w:eastAsia="Times New Roman" w:hAnsi="Tw Cen MT" w:cs="Arial"/>
          <w:b/>
          <w:color w:val="000000" w:themeColor="text1"/>
          <w:sz w:val="24"/>
          <w:szCs w:val="24"/>
        </w:rPr>
      </w:pPr>
      <w:r w:rsidRPr="00237CC0">
        <w:rPr>
          <w:rFonts w:ascii="Tw Cen MT" w:eastAsia="Times New Roman" w:hAnsi="Tw Cen MT" w:cs="Arial"/>
          <w:b/>
          <w:bCs/>
          <w:color w:val="000000" w:themeColor="text1"/>
          <w:sz w:val="24"/>
          <w:szCs w:val="24"/>
        </w:rPr>
        <w:t xml:space="preserve">Method – </w:t>
      </w:r>
      <w:r w:rsidRPr="00237CC0">
        <w:rPr>
          <w:rFonts w:ascii="Tw Cen MT" w:hAnsi="Tw Cen MT" w:cs="Arial"/>
          <w:b/>
          <w:bCs/>
          <w:color w:val="000000" w:themeColor="text1"/>
          <w:sz w:val="24"/>
          <w:szCs w:val="24"/>
        </w:rPr>
        <w:t>5</w:t>
      </w:r>
      <w:r w:rsidRPr="00237CC0">
        <w:rPr>
          <w:rFonts w:ascii="Tw Cen MT" w:eastAsia="Times New Roman" w:hAnsi="Tw Cen MT" w:cs="Arial"/>
          <w:b/>
          <w:bCs/>
          <w:color w:val="000000" w:themeColor="text1"/>
          <w:sz w:val="24"/>
          <w:szCs w:val="24"/>
        </w:rPr>
        <w:t xml:space="preserve"> Creating a Separate Class</w:t>
      </w:r>
    </w:p>
    <w:p w:rsidR="009179BC" w:rsidRDefault="009179BC" w:rsidP="009179BC">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4480608" cy="3527946"/>
            <wp:effectExtent l="19050" t="0" r="0" b="0"/>
            <wp:docPr id="9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4" cstate="print"/>
                    <a:srcRect/>
                    <a:stretch>
                      <a:fillRect/>
                    </a:stretch>
                  </pic:blipFill>
                  <pic:spPr bwMode="auto">
                    <a:xfrm>
                      <a:off x="0" y="0"/>
                      <a:ext cx="4479132" cy="3526783"/>
                    </a:xfrm>
                    <a:prstGeom prst="rect">
                      <a:avLst/>
                    </a:prstGeom>
                    <a:noFill/>
                    <a:ln w="9525">
                      <a:noFill/>
                      <a:miter lim="800000"/>
                      <a:headEnd/>
                      <a:tailEnd/>
                    </a:ln>
                  </pic:spPr>
                </pic:pic>
              </a:graphicData>
            </a:graphic>
          </wp:inline>
        </w:drawing>
      </w:r>
    </w:p>
    <w:p w:rsidR="009179BC" w:rsidRPr="00C02669" w:rsidRDefault="009179BC" w:rsidP="009179BC">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w:t>
      </w:r>
      <w:proofErr w:type="gramEnd"/>
      <w:r w:rsidRPr="00C02669">
        <w:rPr>
          <w:rFonts w:ascii="Tw Cen MT" w:eastAsia="Times New Roman" w:hAnsi="Tw Cen MT" w:cs="Arial"/>
          <w:b/>
          <w:bCs/>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16</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17</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18</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19</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24</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26</w:t>
            </w:r>
          </w:p>
        </w:tc>
        <w:tc>
          <w:tcPr>
            <w:tcW w:w="5395" w:type="dxa"/>
            <w:tcBorders>
              <w:top w:val="nil"/>
              <w:left w:val="nil"/>
              <w:bottom w:val="nil"/>
              <w:right w:val="nil"/>
            </w:tcBorders>
            <w:vAlign w:val="center"/>
            <w:hideMark/>
          </w:tcPr>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100000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Depreciation percentage</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years</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59049</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80000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Depreciation percentage</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years</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51200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output:3</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amount</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9000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Depreciation percentage</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50</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number of years</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9179BC" w:rsidRPr="00C02669" w:rsidRDefault="009179BC"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depreciation = 4500</w:t>
            </w:r>
          </w:p>
        </w:tc>
      </w:tr>
    </w:tbl>
    <w:p w:rsidR="009179BC" w:rsidRPr="00C02669" w:rsidRDefault="009179BC" w:rsidP="009179BC">
      <w:pPr>
        <w:spacing w:after="0"/>
        <w:ind w:right="-432"/>
        <w:jc w:val="both"/>
        <w:rPr>
          <w:rFonts w:ascii="Tw Cen MT" w:hAnsi="Tw Cen MT" w:cs="Arial"/>
          <w:color w:val="000000" w:themeColor="text1"/>
          <w:sz w:val="24"/>
          <w:szCs w:val="24"/>
        </w:rPr>
      </w:pPr>
    </w:p>
    <w:p w:rsidR="009179BC" w:rsidRDefault="009179BC" w:rsidP="009179BC">
      <w:pPr>
        <w:spacing w:after="0" w:line="240" w:lineRule="auto"/>
        <w:jc w:val="both"/>
        <w:outlineLvl w:val="0"/>
        <w:rPr>
          <w:rFonts w:ascii="Tw Cen MT" w:hAnsi="Tw Cen MT" w:cs="Arial"/>
          <w:color w:val="000000" w:themeColor="text1"/>
          <w:sz w:val="24"/>
          <w:szCs w:val="24"/>
        </w:rPr>
      </w:pPr>
      <w:r>
        <w:rPr>
          <w:rFonts w:ascii="Tw Cen MT" w:eastAsia="Times New Roman" w:hAnsi="Tw Cen MT" w:cs="Arial"/>
          <w:b/>
          <w:bCs/>
          <w:color w:val="000000" w:themeColor="text1"/>
          <w:kern w:val="36"/>
          <w:sz w:val="24"/>
          <w:szCs w:val="24"/>
          <w:bdr w:val="none" w:sz="0" w:space="0" w:color="auto" w:frame="1"/>
        </w:rPr>
        <w:t xml:space="preserve">25) </w:t>
      </w:r>
      <w:r w:rsidRPr="00C02669">
        <w:rPr>
          <w:rFonts w:ascii="Tw Cen MT" w:eastAsia="Times New Roman" w:hAnsi="Tw Cen MT" w:cs="Arial"/>
          <w:b/>
          <w:bCs/>
          <w:color w:val="000000" w:themeColor="text1"/>
          <w:kern w:val="36"/>
          <w:sz w:val="24"/>
          <w:szCs w:val="24"/>
          <w:bdr w:val="none" w:sz="0" w:space="0" w:color="auto" w:frame="1"/>
        </w:rPr>
        <w:t>Java Program To Calculate CGPA</w:t>
      </w:r>
      <w:r w:rsidRPr="00C02669">
        <w:rPr>
          <w:rFonts w:ascii="Tw Cen MT" w:hAnsi="Tw Cen MT" w:cs="Arial"/>
          <w:color w:val="000000" w:themeColor="text1"/>
          <w:sz w:val="24"/>
          <w:szCs w:val="24"/>
          <w:shd w:val="clear" w:color="auto" w:fill="FFFFFF"/>
        </w:rPr>
        <w:t xml:space="preserve"> </w:t>
      </w:r>
      <w:proofErr w:type="gramStart"/>
      <w:r w:rsidRPr="00C02669">
        <w:rPr>
          <w:rFonts w:ascii="Tw Cen MT" w:eastAsia="Times New Roman" w:hAnsi="Tw Cen MT" w:cs="Arial"/>
          <w:b/>
          <w:bCs/>
          <w:color w:val="000000" w:themeColor="text1"/>
          <w:kern w:val="36"/>
          <w:sz w:val="24"/>
          <w:szCs w:val="24"/>
          <w:bdr w:val="none" w:sz="0" w:space="0" w:color="auto" w:frame="1"/>
        </w:rPr>
        <w:t>( Cumulative</w:t>
      </w:r>
      <w:proofErr w:type="gramEnd"/>
      <w:r w:rsidRPr="00C02669">
        <w:rPr>
          <w:rFonts w:ascii="Tw Cen MT" w:eastAsia="Times New Roman" w:hAnsi="Tw Cen MT" w:cs="Arial"/>
          <w:b/>
          <w:bCs/>
          <w:color w:val="000000" w:themeColor="text1"/>
          <w:kern w:val="36"/>
          <w:sz w:val="24"/>
          <w:szCs w:val="24"/>
          <w:bdr w:val="none" w:sz="0" w:space="0" w:color="auto" w:frame="1"/>
        </w:rPr>
        <w:t xml:space="preserve"> Grade Point Average ) Percentage </w:t>
      </w:r>
    </w:p>
    <w:p w:rsidR="009179BC" w:rsidRPr="00237CC0" w:rsidRDefault="009179BC" w:rsidP="009179BC">
      <w:pPr>
        <w:spacing w:after="0" w:line="240" w:lineRule="auto"/>
        <w:jc w:val="both"/>
        <w:outlineLvl w:val="0"/>
        <w:rPr>
          <w:rFonts w:ascii="Tw Cen MT" w:hAnsi="Tw Cen MT" w:cs="Arial"/>
          <w:color w:val="000000" w:themeColor="text1"/>
        </w:rPr>
      </w:pPr>
      <w:r w:rsidRPr="00237CC0">
        <w:rPr>
          <w:rFonts w:ascii="Tw Cen MT" w:hAnsi="Tw Cen MT" w:cs="Arial"/>
          <w:color w:val="000000" w:themeColor="text1"/>
        </w:rPr>
        <w:lastRenderedPageBreak/>
        <w:t>CGPA is overall grade point average. For each course, there are certain credits which are usually based on how many hours the class is held in each week.</w:t>
      </w:r>
      <w:r w:rsidRPr="00237CC0">
        <w:rPr>
          <w:rFonts w:ascii="Tw Cen MT" w:hAnsi="Tw Cen MT" w:cs="Arial"/>
          <w:bCs/>
          <w:noProof/>
          <w:color w:val="000000" w:themeColor="text1"/>
        </w:rPr>
        <w:drawing>
          <wp:anchor distT="0" distB="0" distL="114300" distR="114300" simplePos="0" relativeHeight="251696128" behindDoc="0" locked="0" layoutInCell="1" allowOverlap="1">
            <wp:simplePos x="0" y="0"/>
            <wp:positionH relativeFrom="column">
              <wp:posOffset>4499610</wp:posOffset>
            </wp:positionH>
            <wp:positionV relativeFrom="paragraph">
              <wp:posOffset>129540</wp:posOffset>
            </wp:positionV>
            <wp:extent cx="2029460" cy="636270"/>
            <wp:effectExtent l="19050" t="0" r="8890" b="0"/>
            <wp:wrapThrough wrapText="bothSides">
              <wp:wrapPolygon edited="0">
                <wp:start x="-203" y="0"/>
                <wp:lineTo x="-203" y="20695"/>
                <wp:lineTo x="21695" y="20695"/>
                <wp:lineTo x="21695" y="0"/>
                <wp:lineTo x="-203" y="0"/>
              </wp:wrapPolygon>
            </wp:wrapThrough>
            <wp:docPr id="49" name="Picture 49" descr="jaa program to calculate CG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aa program to calculate CGPA"/>
                    <pic:cNvPicPr>
                      <a:picLocks noChangeAspect="1" noChangeArrowheads="1"/>
                    </pic:cNvPicPr>
                  </pic:nvPicPr>
                  <pic:blipFill>
                    <a:blip r:embed="rId215" cstate="print"/>
                    <a:srcRect/>
                    <a:stretch>
                      <a:fillRect/>
                    </a:stretch>
                  </pic:blipFill>
                  <pic:spPr bwMode="auto">
                    <a:xfrm>
                      <a:off x="0" y="0"/>
                      <a:ext cx="2029460" cy="636270"/>
                    </a:xfrm>
                    <a:prstGeom prst="rect">
                      <a:avLst/>
                    </a:prstGeom>
                    <a:noFill/>
                    <a:ln w="9525">
                      <a:noFill/>
                      <a:miter lim="800000"/>
                      <a:headEnd/>
                      <a:tailEnd/>
                    </a:ln>
                  </pic:spPr>
                </pic:pic>
              </a:graphicData>
            </a:graphic>
          </wp:anchor>
        </w:drawing>
      </w:r>
      <w:r w:rsidRPr="00237CC0">
        <w:rPr>
          <w:rFonts w:ascii="Tw Cen MT" w:hAnsi="Tw Cen MT" w:cs="Arial"/>
          <w:color w:val="000000" w:themeColor="text1"/>
        </w:rPr>
        <w:t> Your </w:t>
      </w:r>
      <w:r w:rsidRPr="00237CC0">
        <w:rPr>
          <w:rFonts w:ascii="Tw Cen MT" w:hAnsi="Tw Cen MT" w:cs="Arial"/>
          <w:bCs/>
          <w:color w:val="000000" w:themeColor="text1"/>
          <w:bdr w:val="none" w:sz="0" w:space="0" w:color="auto" w:frame="1"/>
        </w:rPr>
        <w:t>grade point average</w:t>
      </w:r>
      <w:r w:rsidRPr="00237CC0">
        <w:rPr>
          <w:rFonts w:ascii="Tw Cen MT" w:hAnsi="Tw Cen MT" w:cs="Arial"/>
          <w:color w:val="000000" w:themeColor="text1"/>
        </w:rPr>
        <w:t> (</w:t>
      </w:r>
      <w:r w:rsidRPr="00237CC0">
        <w:rPr>
          <w:rFonts w:ascii="Tw Cen MT" w:hAnsi="Tw Cen MT" w:cs="Arial"/>
          <w:bCs/>
          <w:color w:val="000000" w:themeColor="text1"/>
          <w:bdr w:val="none" w:sz="0" w:space="0" w:color="auto" w:frame="1"/>
        </w:rPr>
        <w:t>GPA</w:t>
      </w:r>
      <w:r w:rsidRPr="00237CC0">
        <w:rPr>
          <w:rFonts w:ascii="Tw Cen MT" w:hAnsi="Tw Cen MT" w:cs="Arial"/>
          <w:color w:val="000000" w:themeColor="text1"/>
        </w:rPr>
        <w:t>) is </w:t>
      </w:r>
      <w:r w:rsidRPr="00237CC0">
        <w:rPr>
          <w:rFonts w:ascii="Tw Cen MT" w:hAnsi="Tw Cen MT" w:cs="Arial"/>
          <w:bCs/>
          <w:color w:val="000000" w:themeColor="text1"/>
          <w:bdr w:val="none" w:sz="0" w:space="0" w:color="auto" w:frame="1"/>
        </w:rPr>
        <w:t>calculated</w:t>
      </w:r>
      <w:r w:rsidRPr="00237CC0">
        <w:rPr>
          <w:rFonts w:ascii="Tw Cen MT" w:hAnsi="Tw Cen MT" w:cs="Arial"/>
          <w:color w:val="000000" w:themeColor="text1"/>
        </w:rPr>
        <w:t> by dividing the total amount of grade points earned by the total amount of credit hours attempted. Your </w:t>
      </w:r>
      <w:r w:rsidRPr="00237CC0">
        <w:rPr>
          <w:rFonts w:ascii="Tw Cen MT" w:hAnsi="Tw Cen MT" w:cs="Arial"/>
          <w:bCs/>
          <w:color w:val="000000" w:themeColor="text1"/>
          <w:bdr w:val="none" w:sz="0" w:space="0" w:color="auto" w:frame="1"/>
        </w:rPr>
        <w:t>grade point average</w:t>
      </w:r>
      <w:r w:rsidRPr="00237CC0">
        <w:rPr>
          <w:rFonts w:ascii="Tw Cen MT" w:hAnsi="Tw Cen MT" w:cs="Arial"/>
          <w:color w:val="000000" w:themeColor="text1"/>
        </w:rPr>
        <w:t> may range from </w:t>
      </w:r>
      <w:r w:rsidRPr="00237CC0">
        <w:rPr>
          <w:rStyle w:val="highlight"/>
          <w:rFonts w:ascii="Tw Cen MT" w:eastAsiaTheme="majorEastAsia" w:hAnsi="Tw Cen MT" w:cs="Arial"/>
          <w:color w:val="000000" w:themeColor="text1"/>
          <w:bdr w:val="none" w:sz="0" w:space="0" w:color="auto" w:frame="1"/>
          <w:shd w:val="clear" w:color="auto" w:fill="FFFF99"/>
        </w:rPr>
        <w:t>0.0 to a 4.0</w:t>
      </w:r>
      <w:r w:rsidRPr="00237CC0">
        <w:rPr>
          <w:rFonts w:ascii="Tw Cen MT" w:hAnsi="Tw Cen MT" w:cs="Arial"/>
          <w:color w:val="000000" w:themeColor="text1"/>
        </w:rPr>
        <w:t>. To get the example student’s </w:t>
      </w:r>
      <w:r w:rsidRPr="00237CC0">
        <w:rPr>
          <w:rFonts w:ascii="Tw Cen MT" w:hAnsi="Tw Cen MT" w:cs="Arial"/>
          <w:bCs/>
          <w:color w:val="000000" w:themeColor="text1"/>
          <w:bdr w:val="none" w:sz="0" w:space="0" w:color="auto" w:frame="1"/>
        </w:rPr>
        <w:t>GPA</w:t>
      </w:r>
      <w:r w:rsidRPr="00237CC0">
        <w:rPr>
          <w:rFonts w:ascii="Tw Cen MT" w:hAnsi="Tw Cen MT" w:cs="Arial"/>
          <w:color w:val="000000" w:themeColor="text1"/>
        </w:rPr>
        <w:t xml:space="preserve">, the total grade points are divided by the total credit hours attempted. Here is the simple formula to calculate the GPA </w:t>
      </w:r>
      <w:proofErr w:type="gramStart"/>
      <w:r w:rsidRPr="00237CC0">
        <w:rPr>
          <w:rFonts w:ascii="Tw Cen MT" w:hAnsi="Tw Cen MT" w:cs="Arial"/>
          <w:color w:val="000000" w:themeColor="text1"/>
        </w:rPr>
        <w:t>( Grade</w:t>
      </w:r>
      <w:proofErr w:type="gramEnd"/>
      <w:r w:rsidRPr="00237CC0">
        <w:rPr>
          <w:rFonts w:ascii="Tw Cen MT" w:hAnsi="Tw Cen MT" w:cs="Arial"/>
          <w:color w:val="000000" w:themeColor="text1"/>
        </w:rPr>
        <w:t xml:space="preserve"> point average formula )</w:t>
      </w:r>
    </w:p>
    <w:p w:rsidR="009179BC" w:rsidRPr="00237CC0" w:rsidRDefault="009179BC" w:rsidP="009179BC">
      <w:pPr>
        <w:pStyle w:val="Heading2"/>
        <w:spacing w:before="228" w:line="240" w:lineRule="atLeast"/>
        <w:jc w:val="both"/>
        <w:rPr>
          <w:rFonts w:ascii="Tw Cen MT" w:hAnsi="Tw Cen MT" w:cs="Arial"/>
          <w:b w:val="0"/>
          <w:bCs w:val="0"/>
          <w:color w:val="000000" w:themeColor="text1"/>
          <w:sz w:val="24"/>
          <w:szCs w:val="24"/>
        </w:rPr>
      </w:pPr>
      <w:r w:rsidRPr="00237CC0">
        <w:rPr>
          <w:rFonts w:ascii="Tw Cen MT" w:eastAsia="Times New Roman" w:hAnsi="Tw Cen MT" w:cs="Arial"/>
          <w:bCs w:val="0"/>
          <w:color w:val="000000" w:themeColor="text1"/>
          <w:sz w:val="24"/>
          <w:szCs w:val="24"/>
        </w:rPr>
        <w:t xml:space="preserve">Method – </w:t>
      </w:r>
      <w:r w:rsidRPr="00237CC0">
        <w:rPr>
          <w:rFonts w:ascii="Tw Cen MT" w:hAnsi="Tw Cen MT" w:cs="Arial"/>
          <w:bCs w:val="0"/>
          <w:color w:val="000000" w:themeColor="text1"/>
          <w:sz w:val="24"/>
          <w:szCs w:val="24"/>
        </w:rPr>
        <w:t xml:space="preserve">1 </w:t>
      </w:r>
      <w:proofErr w:type="gramStart"/>
      <w:r w:rsidRPr="00237CC0">
        <w:rPr>
          <w:rStyle w:val="Strong"/>
          <w:rFonts w:ascii="Tw Cen MT" w:hAnsi="Tw Cen MT" w:cs="Arial"/>
          <w:b/>
          <w:color w:val="000000" w:themeColor="text1"/>
          <w:bdr w:val="none" w:sz="0" w:space="0" w:color="auto" w:frame="1"/>
        </w:rPr>
        <w:t>Using</w:t>
      </w:r>
      <w:proofErr w:type="gramEnd"/>
      <w:r w:rsidRPr="00237CC0">
        <w:rPr>
          <w:rStyle w:val="Strong"/>
          <w:rFonts w:ascii="Tw Cen MT" w:hAnsi="Tw Cen MT" w:cs="Arial"/>
          <w:b/>
          <w:color w:val="000000" w:themeColor="text1"/>
          <w:bdr w:val="none" w:sz="0" w:space="0" w:color="auto" w:frame="1"/>
        </w:rPr>
        <w:t xml:space="preserve"> standard values with outputs </w:t>
      </w:r>
    </w:p>
    <w:p w:rsidR="009179BC" w:rsidRPr="00C02669" w:rsidRDefault="009179BC" w:rsidP="009179BC">
      <w:pPr>
        <w:spacing w:after="0"/>
        <w:jc w:val="both"/>
        <w:rPr>
          <w:rFonts w:ascii="Tw Cen MT" w:hAnsi="Tw Cen MT" w:cs="Arial"/>
          <w:color w:val="000000" w:themeColor="text1"/>
          <w:sz w:val="24"/>
          <w:szCs w:val="24"/>
        </w:rPr>
      </w:pPr>
      <w:r>
        <w:rPr>
          <w:rFonts w:ascii="Tw Cen MT" w:hAnsi="Tw Cen MT" w:cs="Arial"/>
          <w:noProof/>
          <w:color w:val="000000" w:themeColor="text1"/>
          <w:sz w:val="24"/>
          <w:szCs w:val="24"/>
          <w:shd w:val="clear" w:color="auto" w:fill="FFFFFF"/>
        </w:rPr>
        <w:drawing>
          <wp:inline distT="0" distB="0" distL="0" distR="0">
            <wp:extent cx="3112247" cy="3050275"/>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6" cstate="print"/>
                    <a:srcRect/>
                    <a:stretch>
                      <a:fillRect/>
                    </a:stretch>
                  </pic:blipFill>
                  <pic:spPr bwMode="auto">
                    <a:xfrm>
                      <a:off x="0" y="0"/>
                      <a:ext cx="3112379" cy="3050404"/>
                    </a:xfrm>
                    <a:prstGeom prst="rect">
                      <a:avLst/>
                    </a:prstGeom>
                    <a:noFill/>
                    <a:ln w="9525">
                      <a:noFill/>
                      <a:miter lim="800000"/>
                      <a:headEnd/>
                      <a:tailEnd/>
                    </a:ln>
                  </pic:spPr>
                </pic:pic>
              </a:graphicData>
            </a:graphic>
          </wp:inline>
        </w:drawing>
      </w:r>
      <w:r w:rsidRPr="00C02669">
        <w:rPr>
          <w:rFonts w:ascii="Tw Cen MT" w:hAnsi="Tw Cen MT" w:cs="Arial"/>
          <w:color w:val="000000" w:themeColor="text1"/>
          <w:sz w:val="24"/>
          <w:szCs w:val="24"/>
          <w:shd w:val="clear" w:color="auto" w:fill="FFFFFF"/>
        </w:rPr>
        <w:t> </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8.6</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81.7</w:t>
            </w:r>
          </w:p>
        </w:tc>
      </w:tr>
    </w:tbl>
    <w:p w:rsidR="009179BC" w:rsidRPr="00C02669" w:rsidRDefault="009179BC" w:rsidP="009179BC">
      <w:pPr>
        <w:pStyle w:val="Heading3"/>
        <w:spacing w:before="0" w:line="240" w:lineRule="atLeast"/>
        <w:jc w:val="both"/>
        <w:rPr>
          <w:rFonts w:ascii="Tw Cen MT" w:hAnsi="Tw Cen MT" w:cs="Arial"/>
          <w:b w:val="0"/>
          <w:bCs w:val="0"/>
          <w:color w:val="000000" w:themeColor="text1"/>
          <w:sz w:val="24"/>
          <w:szCs w:val="24"/>
        </w:rPr>
      </w:pPr>
      <w:r w:rsidRPr="00237CC0">
        <w:rPr>
          <w:rFonts w:ascii="Tw Cen MT" w:eastAsia="Times New Roman" w:hAnsi="Tw Cen MT" w:cs="Arial"/>
          <w:bCs w:val="0"/>
          <w:color w:val="000000" w:themeColor="text1"/>
          <w:sz w:val="24"/>
          <w:szCs w:val="24"/>
        </w:rPr>
        <w:t xml:space="preserve">Method – </w:t>
      </w:r>
      <w:r w:rsidRPr="00237CC0">
        <w:rPr>
          <w:rFonts w:ascii="Tw Cen MT" w:hAnsi="Tw Cen MT" w:cs="Arial"/>
          <w:bCs w:val="0"/>
          <w:color w:val="000000" w:themeColor="text1"/>
          <w:sz w:val="24"/>
          <w:szCs w:val="24"/>
        </w:rPr>
        <w:t>2</w:t>
      </w:r>
      <w:r w:rsidRPr="00237CC0">
        <w:rPr>
          <w:rFonts w:ascii="Tw Cen MT" w:hAnsi="Tw Cen MT" w:cs="Arial"/>
          <w:b w:val="0"/>
          <w:bCs w:val="0"/>
          <w:color w:val="000000" w:themeColor="text1"/>
          <w:sz w:val="24"/>
          <w:szCs w:val="24"/>
        </w:rPr>
        <w:t xml:space="preserve"> </w:t>
      </w:r>
      <w:r w:rsidRPr="00C02669">
        <w:rPr>
          <w:rStyle w:val="Strong"/>
          <w:rFonts w:ascii="Tw Cen MT" w:hAnsi="Tw Cen MT" w:cs="Arial"/>
          <w:b/>
          <w:bCs/>
          <w:color w:val="000000" w:themeColor="text1"/>
          <w:sz w:val="24"/>
          <w:szCs w:val="24"/>
          <w:bdr w:val="none" w:sz="0" w:space="0" w:color="auto" w:frame="1"/>
        </w:rPr>
        <w:t>Using Command-Line Arguments</w:t>
      </w:r>
    </w:p>
    <w:p w:rsidR="009179BC" w:rsidRPr="00C02669" w:rsidRDefault="009179BC" w:rsidP="009179BC">
      <w:pPr>
        <w:spacing w:after="0"/>
        <w:jc w:val="both"/>
        <w:rPr>
          <w:rFonts w:ascii="Tw Cen MT" w:hAnsi="Tw Cen MT" w:cs="Arial"/>
          <w:color w:val="000000" w:themeColor="text1"/>
          <w:sz w:val="24"/>
          <w:szCs w:val="24"/>
        </w:rPr>
      </w:pPr>
      <w:r>
        <w:rPr>
          <w:rFonts w:ascii="Tw Cen MT" w:hAnsi="Tw Cen MT" w:cs="Arial"/>
          <w:noProof/>
          <w:color w:val="000000" w:themeColor="text1"/>
          <w:sz w:val="24"/>
          <w:szCs w:val="24"/>
          <w:shd w:val="clear" w:color="auto" w:fill="FFFFFF"/>
        </w:rPr>
        <w:drawing>
          <wp:inline distT="0" distB="0" distL="0" distR="0">
            <wp:extent cx="3454305" cy="3395065"/>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7" cstate="print"/>
                    <a:srcRect/>
                    <a:stretch>
                      <a:fillRect/>
                    </a:stretch>
                  </pic:blipFill>
                  <pic:spPr bwMode="auto">
                    <a:xfrm>
                      <a:off x="0" y="0"/>
                      <a:ext cx="3454103" cy="3394866"/>
                    </a:xfrm>
                    <a:prstGeom prst="rect">
                      <a:avLst/>
                    </a:prstGeom>
                    <a:noFill/>
                    <a:ln w="9525">
                      <a:noFill/>
                      <a:miter lim="800000"/>
                      <a:headEnd/>
                      <a:tailEnd/>
                    </a:ln>
                  </pic:spPr>
                </pic:pic>
              </a:graphicData>
            </a:graphic>
          </wp:inline>
        </w:drawing>
      </w:r>
      <w:r w:rsidRPr="00C02669">
        <w:rPr>
          <w:rFonts w:ascii="Tw Cen MT" w:hAnsi="Tw Cen MT" w:cs="Arial"/>
          <w:color w:val="000000" w:themeColor="text1"/>
          <w:sz w:val="24"/>
          <w:szCs w:val="24"/>
          <w:shd w:val="clear" w:color="auto" w:fill="FFFFFF"/>
        </w:rPr>
        <w:t> </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 xml:space="preserve">Output </w:t>
      </w:r>
      <w:proofErr w:type="gramStart"/>
      <w:r w:rsidRPr="00C02669">
        <w:rPr>
          <w:rStyle w:val="Strong"/>
          <w:rFonts w:ascii="Tw Cen MT" w:eastAsiaTheme="majorEastAsia" w:hAnsi="Tw Cen MT" w:cs="Arial"/>
          <w:color w:val="000000" w:themeColor="text1"/>
          <w:bdr w:val="none" w:sz="0" w:space="0" w:color="auto" w:frame="1"/>
        </w:rPr>
        <w:t>( Using</w:t>
      </w:r>
      <w:proofErr w:type="gramEnd"/>
      <w:r w:rsidRPr="00C02669">
        <w:rPr>
          <w:rStyle w:val="Strong"/>
          <w:rFonts w:ascii="Tw Cen MT" w:eastAsiaTheme="majorEastAsia" w:hAnsi="Tw Cen MT" w:cs="Arial"/>
          <w:color w:val="000000" w:themeColor="text1"/>
          <w:bdr w:val="none" w:sz="0" w:space="0" w:color="auto" w:frame="1"/>
        </w:rPr>
        <w:t xml:space="preserve"> command line arguments ) :</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23</w:t>
            </w:r>
          </w:p>
        </w:tc>
        <w:tc>
          <w:tcPr>
            <w:tcW w:w="5395"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CGPA</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CGPA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77</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25</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6.960000000000001</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66.12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CGPA</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CGPA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98</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99</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9.64</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91.58000000000001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CGPA</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CGPA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85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95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77</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55</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7.5600000000000005</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71.82000000000001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CGPA</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CGPA</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70</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70</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70</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70</w:t>
            </w:r>
            <w:proofErr w:type="spellEnd"/>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70</w:t>
            </w:r>
            <w:proofErr w:type="spellEnd"/>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66.5</w:t>
            </w:r>
          </w:p>
        </w:tc>
      </w:tr>
    </w:tbl>
    <w:p w:rsidR="009179BC" w:rsidRPr="00715111" w:rsidRDefault="009179BC" w:rsidP="009179BC">
      <w:pPr>
        <w:pStyle w:val="Heading4"/>
        <w:spacing w:before="0" w:line="240" w:lineRule="atLeast"/>
        <w:jc w:val="both"/>
        <w:rPr>
          <w:rFonts w:ascii="Tw Cen MT" w:hAnsi="Tw Cen MT" w:cs="Arial"/>
          <w:b w:val="0"/>
          <w:bCs w:val="0"/>
          <w:i w:val="0"/>
          <w:color w:val="000000" w:themeColor="text1"/>
          <w:sz w:val="24"/>
          <w:szCs w:val="24"/>
        </w:rPr>
      </w:pPr>
      <w:r w:rsidRPr="00237CC0">
        <w:rPr>
          <w:rFonts w:ascii="Tw Cen MT" w:eastAsia="Times New Roman" w:hAnsi="Tw Cen MT" w:cs="Arial"/>
          <w:bCs w:val="0"/>
          <w:i w:val="0"/>
          <w:color w:val="000000" w:themeColor="text1"/>
          <w:sz w:val="24"/>
          <w:szCs w:val="24"/>
        </w:rPr>
        <w:t xml:space="preserve">Method – </w:t>
      </w:r>
      <w:r w:rsidRPr="00237CC0">
        <w:rPr>
          <w:rFonts w:ascii="Tw Cen MT" w:hAnsi="Tw Cen MT" w:cs="Arial"/>
          <w:bCs w:val="0"/>
          <w:i w:val="0"/>
          <w:color w:val="000000" w:themeColor="text1"/>
          <w:sz w:val="24"/>
          <w:szCs w:val="24"/>
        </w:rPr>
        <w:t>3</w:t>
      </w:r>
      <w:r w:rsidRPr="00237CC0">
        <w:rPr>
          <w:rFonts w:ascii="Tw Cen MT" w:hAnsi="Tw Cen MT" w:cs="Arial"/>
          <w:b w:val="0"/>
          <w:bCs w:val="0"/>
          <w:color w:val="000000" w:themeColor="text1"/>
          <w:sz w:val="24"/>
          <w:szCs w:val="24"/>
        </w:rPr>
        <w:t xml:space="preserve"> </w:t>
      </w:r>
      <w:r w:rsidRPr="00C02669">
        <w:rPr>
          <w:rFonts w:ascii="Tw Cen MT" w:hAnsi="Tw Cen MT" w:cs="Arial"/>
          <w:i w:val="0"/>
          <w:color w:val="000000" w:themeColor="text1"/>
          <w:sz w:val="24"/>
          <w:szCs w:val="24"/>
          <w:bdr w:val="none" w:sz="0" w:space="0" w:color="auto" w:frame="1"/>
        </w:rPr>
        <w:t>Using Arrays</w:t>
      </w:r>
    </w:p>
    <w:p w:rsidR="009179BC" w:rsidRPr="00C02669" w:rsidRDefault="009179BC" w:rsidP="009179BC">
      <w:pPr>
        <w:spacing w:after="0"/>
        <w:jc w:val="both"/>
        <w:rPr>
          <w:rFonts w:ascii="Tw Cen MT" w:hAnsi="Tw Cen MT" w:cs="Arial"/>
          <w:color w:val="000000" w:themeColor="text1"/>
          <w:sz w:val="24"/>
          <w:szCs w:val="24"/>
        </w:rPr>
      </w:pPr>
      <w:r>
        <w:rPr>
          <w:rFonts w:ascii="Tw Cen MT" w:hAnsi="Tw Cen MT" w:cs="Arial"/>
          <w:noProof/>
          <w:color w:val="000000" w:themeColor="text1"/>
          <w:sz w:val="24"/>
          <w:szCs w:val="24"/>
          <w:shd w:val="clear" w:color="auto" w:fill="FFFFFF"/>
        </w:rPr>
        <w:drawing>
          <wp:inline distT="0" distB="0" distL="0" distR="0">
            <wp:extent cx="3353209" cy="3712191"/>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8" cstate="print"/>
                    <a:srcRect/>
                    <a:stretch>
                      <a:fillRect/>
                    </a:stretch>
                  </pic:blipFill>
                  <pic:spPr bwMode="auto">
                    <a:xfrm>
                      <a:off x="0" y="0"/>
                      <a:ext cx="3353816" cy="3712863"/>
                    </a:xfrm>
                    <a:prstGeom prst="rect">
                      <a:avLst/>
                    </a:prstGeom>
                    <a:noFill/>
                    <a:ln w="9525">
                      <a:noFill/>
                      <a:miter lim="800000"/>
                      <a:headEnd/>
                      <a:tailEnd/>
                    </a:ln>
                  </pic:spPr>
                </pic:pic>
              </a:graphicData>
            </a:graphic>
          </wp:inline>
        </w:drawing>
      </w:r>
      <w:r w:rsidRPr="00C02669">
        <w:rPr>
          <w:rFonts w:ascii="Tw Cen MT" w:hAnsi="Tw Cen MT" w:cs="Arial"/>
          <w:color w:val="000000" w:themeColor="text1"/>
          <w:sz w:val="24"/>
          <w:szCs w:val="24"/>
          <w:shd w:val="clear" w:color="auto" w:fill="FFFFFF"/>
        </w:rPr>
        <w:t> </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Output </w:t>
      </w:r>
      <w:proofErr w:type="gramStart"/>
      <w:r w:rsidRPr="00C02669">
        <w:rPr>
          <w:rStyle w:val="Strong"/>
          <w:rFonts w:ascii="Tw Cen MT" w:eastAsiaTheme="majorEastAsia" w:hAnsi="Tw Cen MT" w:cs="Arial"/>
          <w:color w:val="000000" w:themeColor="text1"/>
          <w:bdr w:val="none" w:sz="0" w:space="0" w:color="auto" w:frame="1"/>
        </w:rPr>
        <w:t>( Inputs</w:t>
      </w:r>
      <w:proofErr w:type="gramEnd"/>
      <w:r w:rsidRPr="00C02669">
        <w:rPr>
          <w:rStyle w:val="Strong"/>
          <w:rFonts w:ascii="Tw Cen MT" w:eastAsiaTheme="majorEastAsia" w:hAnsi="Tw Cen MT" w:cs="Arial"/>
          <w:color w:val="000000" w:themeColor="text1"/>
          <w:bdr w:val="none" w:sz="0" w:space="0" w:color="auto" w:frame="1"/>
        </w:rPr>
        <w:t xml:space="preserve"> Through Scanner Class ):</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36</w:t>
            </w:r>
          </w:p>
        </w:tc>
        <w:tc>
          <w:tcPr>
            <w:tcW w:w="5395"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8.2</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77.89999999999999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87</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45</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7.166666666666667</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68.08333333333334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65</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8.22</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78.09</w:t>
            </w:r>
          </w:p>
        </w:tc>
      </w:tr>
    </w:tbl>
    <w:p w:rsidR="009179BC" w:rsidRPr="00715111" w:rsidRDefault="009179BC" w:rsidP="009179BC">
      <w:pPr>
        <w:pStyle w:val="Heading5"/>
        <w:spacing w:before="0" w:line="240" w:lineRule="atLeast"/>
        <w:jc w:val="both"/>
        <w:rPr>
          <w:rFonts w:ascii="Tw Cen MT" w:hAnsi="Tw Cen MT" w:cs="Arial"/>
          <w:b/>
          <w:color w:val="000000" w:themeColor="text1"/>
          <w:sz w:val="24"/>
          <w:szCs w:val="24"/>
        </w:rPr>
      </w:pPr>
      <w:r w:rsidRPr="00715111">
        <w:rPr>
          <w:rFonts w:ascii="Tw Cen MT" w:eastAsia="Times New Roman" w:hAnsi="Tw Cen MT" w:cs="Arial"/>
          <w:b/>
          <w:bCs/>
          <w:color w:val="000000" w:themeColor="text1"/>
          <w:sz w:val="24"/>
          <w:szCs w:val="24"/>
        </w:rPr>
        <w:lastRenderedPageBreak/>
        <w:t xml:space="preserve">Method </w:t>
      </w:r>
      <w:proofErr w:type="gramStart"/>
      <w:r w:rsidRPr="00715111">
        <w:rPr>
          <w:rFonts w:ascii="Tw Cen MT" w:eastAsia="Times New Roman" w:hAnsi="Tw Cen MT" w:cs="Arial"/>
          <w:b/>
          <w:bCs/>
          <w:color w:val="000000" w:themeColor="text1"/>
          <w:sz w:val="24"/>
          <w:szCs w:val="24"/>
        </w:rPr>
        <w:t xml:space="preserve">–  </w:t>
      </w:r>
      <w:r w:rsidRPr="00715111">
        <w:rPr>
          <w:rFonts w:ascii="Tw Cen MT" w:hAnsi="Tw Cen MT" w:cs="Arial"/>
          <w:b/>
          <w:bCs/>
          <w:color w:val="000000" w:themeColor="text1"/>
          <w:sz w:val="24"/>
          <w:szCs w:val="24"/>
        </w:rPr>
        <w:t>4</w:t>
      </w:r>
      <w:proofErr w:type="gramEnd"/>
      <w:r w:rsidRPr="00715111">
        <w:rPr>
          <w:rFonts w:ascii="Tw Cen MT" w:hAnsi="Tw Cen MT" w:cs="Arial"/>
          <w:b/>
          <w:bCs/>
          <w:color w:val="000000" w:themeColor="text1"/>
          <w:sz w:val="24"/>
          <w:szCs w:val="24"/>
        </w:rPr>
        <w:t xml:space="preserve"> </w:t>
      </w:r>
      <w:r w:rsidRPr="00715111">
        <w:rPr>
          <w:rStyle w:val="Strong"/>
          <w:rFonts w:ascii="Tw Cen MT" w:hAnsi="Tw Cen MT" w:cs="Arial"/>
          <w:bCs w:val="0"/>
          <w:color w:val="000000" w:themeColor="text1"/>
          <w:sz w:val="24"/>
          <w:szCs w:val="24"/>
          <w:bdr w:val="none" w:sz="0" w:space="0" w:color="auto" w:frame="1"/>
        </w:rPr>
        <w:t>Using Method</w:t>
      </w:r>
    </w:p>
    <w:p w:rsidR="009179BC" w:rsidRPr="00C02669" w:rsidRDefault="009179BC" w:rsidP="009179BC">
      <w:pPr>
        <w:spacing w:after="0"/>
        <w:jc w:val="both"/>
        <w:rPr>
          <w:rFonts w:ascii="Tw Cen MT" w:hAnsi="Tw Cen MT" w:cs="Arial"/>
          <w:color w:val="000000" w:themeColor="text1"/>
          <w:sz w:val="24"/>
          <w:szCs w:val="24"/>
        </w:rPr>
      </w:pPr>
      <w:r>
        <w:rPr>
          <w:rFonts w:ascii="Tw Cen MT" w:hAnsi="Tw Cen MT" w:cs="Arial"/>
          <w:noProof/>
          <w:color w:val="000000" w:themeColor="text1"/>
          <w:sz w:val="24"/>
          <w:szCs w:val="24"/>
          <w:shd w:val="clear" w:color="auto" w:fill="FFFFFF"/>
        </w:rPr>
        <w:drawing>
          <wp:inline distT="0" distB="0" distL="0" distR="0">
            <wp:extent cx="3440657" cy="4506283"/>
            <wp:effectExtent l="19050" t="0" r="7393"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9" cstate="print"/>
                    <a:srcRect/>
                    <a:stretch>
                      <a:fillRect/>
                    </a:stretch>
                  </pic:blipFill>
                  <pic:spPr bwMode="auto">
                    <a:xfrm>
                      <a:off x="0" y="0"/>
                      <a:ext cx="3441142" cy="4506918"/>
                    </a:xfrm>
                    <a:prstGeom prst="rect">
                      <a:avLst/>
                    </a:prstGeom>
                    <a:noFill/>
                    <a:ln w="9525">
                      <a:noFill/>
                      <a:miter lim="800000"/>
                      <a:headEnd/>
                      <a:tailEnd/>
                    </a:ln>
                  </pic:spPr>
                </pic:pic>
              </a:graphicData>
            </a:graphic>
          </wp:inline>
        </w:drawing>
      </w:r>
      <w:r w:rsidRPr="00C02669">
        <w:rPr>
          <w:rFonts w:ascii="Tw Cen MT" w:hAnsi="Tw Cen MT" w:cs="Arial"/>
          <w:color w:val="000000" w:themeColor="text1"/>
          <w:sz w:val="24"/>
          <w:szCs w:val="24"/>
          <w:shd w:val="clear" w:color="auto" w:fill="FFFFFF"/>
        </w:rPr>
        <w:t> </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Output </w:t>
      </w:r>
      <w:proofErr w:type="gramStart"/>
      <w:r w:rsidRPr="00C02669">
        <w:rPr>
          <w:rStyle w:val="Strong"/>
          <w:rFonts w:ascii="Tw Cen MT" w:eastAsiaTheme="majorEastAsia" w:hAnsi="Tw Cen MT" w:cs="Arial"/>
          <w:color w:val="000000" w:themeColor="text1"/>
          <w:bdr w:val="none" w:sz="0" w:space="0" w:color="auto" w:frame="1"/>
        </w:rPr>
        <w:t>( User</w:t>
      </w:r>
      <w:proofErr w:type="gramEnd"/>
      <w:r w:rsidRPr="00C02669">
        <w:rPr>
          <w:rStyle w:val="Strong"/>
          <w:rFonts w:ascii="Tw Cen MT" w:eastAsiaTheme="majorEastAsia" w:hAnsi="Tw Cen MT" w:cs="Arial"/>
          <w:color w:val="000000" w:themeColor="text1"/>
          <w:bdr w:val="none" w:sz="0" w:space="0" w:color="auto" w:frame="1"/>
        </w:rPr>
        <w:t xml:space="preserve"> define method ) :</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37</w:t>
            </w:r>
          </w:p>
        </w:tc>
        <w:tc>
          <w:tcPr>
            <w:tcW w:w="5395"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lastRenderedPageBreak/>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59</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7.659999999999999</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72.77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90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85.5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85</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85.5</w:t>
            </w:r>
          </w:p>
        </w:tc>
      </w:tr>
    </w:tbl>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237CC0">
        <w:rPr>
          <w:rFonts w:ascii="Tw Cen MT" w:hAnsi="Tw Cen MT" w:cs="Arial"/>
          <w:b/>
          <w:bCs/>
          <w:color w:val="000000" w:themeColor="text1"/>
        </w:rPr>
        <w:lastRenderedPageBreak/>
        <w:t xml:space="preserve">Method – </w:t>
      </w:r>
      <w:r>
        <w:rPr>
          <w:rFonts w:ascii="Tw Cen MT" w:hAnsi="Tw Cen MT" w:cs="Arial"/>
          <w:b/>
          <w:bCs/>
          <w:color w:val="000000" w:themeColor="text1"/>
        </w:rPr>
        <w:t xml:space="preserve">5 </w:t>
      </w:r>
      <w:proofErr w:type="gramStart"/>
      <w:r>
        <w:rPr>
          <w:rFonts w:ascii="Tw Cen MT" w:hAnsi="Tw Cen MT" w:cs="Arial"/>
          <w:b/>
          <w:bCs/>
          <w:color w:val="000000" w:themeColor="text1"/>
        </w:rPr>
        <w:t>Using</w:t>
      </w:r>
      <w:proofErr w:type="gramEnd"/>
      <w:r>
        <w:rPr>
          <w:rFonts w:ascii="Tw Cen MT" w:hAnsi="Tw Cen MT" w:cs="Arial"/>
          <w:b/>
          <w:bCs/>
          <w:color w:val="000000" w:themeColor="text1"/>
        </w:rPr>
        <w:t xml:space="preserve"> class</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Here we go another version of a program to calculate the GPA by creating a </w:t>
      </w:r>
      <w:r w:rsidRPr="00C02669">
        <w:rPr>
          <w:rStyle w:val="Strong"/>
          <w:rFonts w:ascii="Tw Cen MT" w:eastAsiaTheme="majorEastAsia" w:hAnsi="Tw Cen MT" w:cs="Arial"/>
          <w:color w:val="000000" w:themeColor="text1"/>
          <w:bdr w:val="none" w:sz="0" w:space="0" w:color="auto" w:frame="1"/>
        </w:rPr>
        <w:t>new separate class</w:t>
      </w:r>
      <w:r w:rsidRPr="00C02669">
        <w:rPr>
          <w:rFonts w:ascii="Tw Cen MT" w:hAnsi="Tw Cen MT" w:cs="Arial"/>
          <w:color w:val="000000" w:themeColor="text1"/>
        </w:rPr>
        <w:t xml:space="preserve"> for </w:t>
      </w:r>
      <w:proofErr w:type="gramStart"/>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CGPAcalculation</w:t>
      </w:r>
      <w:proofErr w:type="spellEnd"/>
      <w:proofErr w:type="gramEnd"/>
      <w:r w:rsidRPr="00C02669">
        <w:rPr>
          <w:rFonts w:ascii="Tw Cen MT" w:hAnsi="Tw Cen MT" w:cs="Arial"/>
          <w:color w:val="000000" w:themeColor="text1"/>
        </w:rPr>
        <w:t>) and taking inputs using  scanner class method with sample outputs.</w:t>
      </w:r>
    </w:p>
    <w:p w:rsidR="009179BC" w:rsidRPr="00C02669" w:rsidRDefault="009179BC" w:rsidP="009179BC">
      <w:pPr>
        <w:spacing w:after="0"/>
        <w:jc w:val="both"/>
        <w:rPr>
          <w:rFonts w:ascii="Tw Cen MT" w:hAnsi="Tw Cen MT" w:cs="Arial"/>
          <w:color w:val="000000" w:themeColor="text1"/>
          <w:sz w:val="24"/>
          <w:szCs w:val="24"/>
        </w:rPr>
      </w:pPr>
      <w:r>
        <w:rPr>
          <w:rFonts w:ascii="Tw Cen MT" w:hAnsi="Tw Cen MT" w:cs="Arial"/>
          <w:noProof/>
          <w:color w:val="000000" w:themeColor="text1"/>
          <w:sz w:val="24"/>
          <w:szCs w:val="24"/>
          <w:shd w:val="clear" w:color="auto" w:fill="FFFFFF"/>
        </w:rPr>
        <w:lastRenderedPageBreak/>
        <w:drawing>
          <wp:inline distT="0" distB="0" distL="0" distR="0">
            <wp:extent cx="3724764" cy="5302155"/>
            <wp:effectExtent l="19050" t="0" r="9036"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0" cstate="print"/>
                    <a:srcRect/>
                    <a:stretch>
                      <a:fillRect/>
                    </a:stretch>
                  </pic:blipFill>
                  <pic:spPr bwMode="auto">
                    <a:xfrm>
                      <a:off x="0" y="0"/>
                      <a:ext cx="3725204" cy="5302781"/>
                    </a:xfrm>
                    <a:prstGeom prst="rect">
                      <a:avLst/>
                    </a:prstGeom>
                    <a:noFill/>
                    <a:ln w="9525">
                      <a:noFill/>
                      <a:miter lim="800000"/>
                      <a:headEnd/>
                      <a:tailEnd/>
                    </a:ln>
                  </pic:spPr>
                </pic:pic>
              </a:graphicData>
            </a:graphic>
          </wp:inline>
        </w:drawing>
      </w:r>
      <w:r w:rsidRPr="00C02669">
        <w:rPr>
          <w:rFonts w:ascii="Tw Cen MT" w:hAnsi="Tw Cen MT" w:cs="Arial"/>
          <w:color w:val="000000" w:themeColor="text1"/>
          <w:sz w:val="24"/>
          <w:szCs w:val="24"/>
          <w:shd w:val="clear" w:color="auto" w:fill="FFFFFF"/>
        </w:rPr>
        <w:t> </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9179BC" w:rsidRPr="00C02669" w:rsidRDefault="009179BC" w:rsidP="009179BC">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p w:rsidR="009179BC" w:rsidRPr="00C02669" w:rsidRDefault="009179BC" w:rsidP="009179BC">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30</w:t>
            </w:r>
          </w:p>
        </w:tc>
        <w:tc>
          <w:tcPr>
            <w:tcW w:w="5395"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lastRenderedPageBreak/>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95.0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80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8.25</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78.375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v"/>
                <w:rFonts w:ascii="Tw Cen MT" w:hAnsi="Tw Cen MT" w:cs="Arial"/>
                <w:color w:val="000000" w:themeColor="text1"/>
                <w:sz w:val="24"/>
                <w:szCs w:val="24"/>
                <w:bdr w:val="none" w:sz="0" w:space="0" w:color="auto" w:frame="1"/>
              </w:rPr>
              <w:t>output</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w:t>
            </w:r>
            <w:r w:rsidRPr="00C02669">
              <w:rPr>
                <w:rStyle w:val="crayon-i"/>
                <w:rFonts w:ascii="Tw Cen MT" w:hAnsi="Tw Cen MT" w:cs="Arial"/>
                <w:color w:val="000000" w:themeColor="text1"/>
                <w:sz w:val="24"/>
                <w:szCs w:val="24"/>
                <w:bdr w:val="none" w:sz="0" w:space="0" w:color="auto" w:frame="1"/>
              </w:rPr>
              <w:t>subjects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marks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7.0</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percantage</w:t>
            </w:r>
            <w:proofErr w:type="spellEnd"/>
            <w:r w:rsidRPr="00C02669">
              <w:rPr>
                <w:rStyle w:val="crayon-e"/>
                <w:rFonts w:ascii="Tw Cen MT" w:hAnsi="Tw Cen MT" w:cs="Arial"/>
                <w:color w:val="000000" w:themeColor="text1"/>
                <w:sz w:val="24"/>
                <w:szCs w:val="24"/>
                <w:bdr w:val="none" w:sz="0" w:space="0" w:color="auto" w:frame="1"/>
              </w:rPr>
              <w:t xml:space="preserve"> from </w:t>
            </w:r>
            <w:proofErr w:type="spellStart"/>
            <w:r w:rsidRPr="00C02669">
              <w:rPr>
                <w:rStyle w:val="crayon-v"/>
                <w:rFonts w:ascii="Tw Cen MT" w:hAnsi="Tw Cen MT" w:cs="Arial"/>
                <w:color w:val="000000" w:themeColor="text1"/>
                <w:sz w:val="24"/>
                <w:szCs w:val="24"/>
                <w:bdr w:val="none" w:sz="0" w:space="0" w:color="auto" w:frame="1"/>
              </w:rPr>
              <w:t>cgpa</w:t>
            </w:r>
            <w:proofErr w:type="spellEnd"/>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66.5</w:t>
            </w:r>
          </w:p>
        </w:tc>
      </w:tr>
    </w:tbl>
    <w:p w:rsidR="009179BC" w:rsidRPr="00C02669" w:rsidRDefault="009179BC" w:rsidP="009179BC">
      <w:pPr>
        <w:spacing w:after="0"/>
        <w:ind w:right="-432"/>
        <w:jc w:val="both"/>
        <w:rPr>
          <w:rFonts w:ascii="Tw Cen MT" w:hAnsi="Tw Cen MT" w:cs="Arial"/>
          <w:color w:val="000000" w:themeColor="text1"/>
          <w:sz w:val="24"/>
          <w:szCs w:val="24"/>
        </w:rPr>
      </w:pPr>
    </w:p>
    <w:p w:rsidR="009179BC" w:rsidRPr="00C02669" w:rsidRDefault="009179BC" w:rsidP="009179BC">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23) </w:t>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Power Of Number</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anchor distT="0" distB="0" distL="114300" distR="114300" simplePos="0" relativeHeight="251698176" behindDoc="0" locked="0" layoutInCell="1" allowOverlap="1">
            <wp:simplePos x="0" y="0"/>
            <wp:positionH relativeFrom="column">
              <wp:posOffset>5083810</wp:posOffset>
            </wp:positionH>
            <wp:positionV relativeFrom="paragraph">
              <wp:posOffset>204470</wp:posOffset>
            </wp:positionV>
            <wp:extent cx="1340485" cy="1915160"/>
            <wp:effectExtent l="19050" t="0" r="0" b="0"/>
            <wp:wrapThrough wrapText="bothSides">
              <wp:wrapPolygon edited="0">
                <wp:start x="-307" y="0"/>
                <wp:lineTo x="-307" y="21485"/>
                <wp:lineTo x="21487" y="21485"/>
                <wp:lineTo x="21487" y="0"/>
                <wp:lineTo x="-307" y="0"/>
              </wp:wrapPolygon>
            </wp:wrapThrough>
            <wp:docPr id="47" name="Picture 47" descr="Power of a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ower of a number"/>
                    <pic:cNvPicPr>
                      <a:picLocks noChangeAspect="1" noChangeArrowheads="1"/>
                    </pic:cNvPicPr>
                  </pic:nvPicPr>
                  <pic:blipFill>
                    <a:blip r:embed="rId221" cstate="print"/>
                    <a:srcRect l="2897" t="3180" r="58268" b="27774"/>
                    <a:stretch>
                      <a:fillRect/>
                    </a:stretch>
                  </pic:blipFill>
                  <pic:spPr bwMode="auto">
                    <a:xfrm>
                      <a:off x="0" y="0"/>
                      <a:ext cx="1340485" cy="1915160"/>
                    </a:xfrm>
                    <a:prstGeom prst="rect">
                      <a:avLst/>
                    </a:prstGeom>
                    <a:noFill/>
                    <a:ln w="9525">
                      <a:noFill/>
                      <a:miter lim="800000"/>
                      <a:headEnd/>
                      <a:tailEnd/>
                    </a:ln>
                  </pic:spPr>
                </pic:pic>
              </a:graphicData>
            </a:graphic>
          </wp:anchor>
        </w:drawing>
      </w:r>
      <w:r w:rsidRPr="00C02669">
        <w:rPr>
          <w:rFonts w:ascii="Tw Cen MT" w:hAnsi="Tw Cen MT" w:cs="Arial"/>
          <w:color w:val="000000" w:themeColor="text1"/>
        </w:rPr>
        <w:t xml:space="preserve">As we all know, the power of a number is the times a number is multiplied with itself. The power of a number, in </w:t>
      </w:r>
      <w:proofErr w:type="gramStart"/>
      <w:r w:rsidRPr="00C02669">
        <w:rPr>
          <w:rFonts w:ascii="Tw Cen MT" w:hAnsi="Tw Cen MT" w:cs="Arial"/>
          <w:color w:val="000000" w:themeColor="text1"/>
        </w:rPr>
        <w:t>more simpler</w:t>
      </w:r>
      <w:proofErr w:type="gramEnd"/>
      <w:r w:rsidRPr="00C02669">
        <w:rPr>
          <w:rFonts w:ascii="Tw Cen MT" w:hAnsi="Tw Cen MT" w:cs="Arial"/>
          <w:color w:val="000000" w:themeColor="text1"/>
        </w:rPr>
        <w:t xml:space="preserve"> terms, is the number of times you have to multiply the number by itself.</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For example, 5^3 is called as 5 to the power of 3.</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Here, 5^3 = 5*5*5 = 125.</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Similarly, 5</w:t>
      </w:r>
      <w:proofErr w:type="gramStart"/>
      <w:r w:rsidRPr="00C02669">
        <w:rPr>
          <w:rFonts w:ascii="Tw Cen MT" w:hAnsi="Tw Cen MT" w:cs="Arial"/>
          <w:color w:val="000000" w:themeColor="text1"/>
        </w:rPr>
        <w:t>^(</w:t>
      </w:r>
      <w:proofErr w:type="gramEnd"/>
      <w:r w:rsidRPr="00C02669">
        <w:rPr>
          <w:rFonts w:ascii="Tw Cen MT" w:hAnsi="Tw Cen MT" w:cs="Arial"/>
          <w:color w:val="000000" w:themeColor="text1"/>
        </w:rPr>
        <w:t>-2) = (1/5)^2 = 1/25.</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power of 0 will always give the result as 1, no matter what the number is, unless if it is undefined or infinite.</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given in the photo above, the powers of the number 11 from 0 to 11 are mentioned there. It is clearly seen that 11 is multiplied by the result once after the other as the power increases.</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Thus, the manifold ways to calculate the power of a number in Java programming are as follows:</w:t>
      </w:r>
    </w:p>
    <w:p w:rsidR="009179BC" w:rsidRPr="0095102D" w:rsidRDefault="009179BC" w:rsidP="009179BC">
      <w:pPr>
        <w:pStyle w:val="Heading2"/>
        <w:spacing w:before="228" w:line="240" w:lineRule="atLeast"/>
        <w:jc w:val="both"/>
        <w:rPr>
          <w:rFonts w:ascii="Tw Cen MT" w:hAnsi="Tw Cen MT" w:cs="Arial"/>
          <w:bCs w:val="0"/>
          <w:color w:val="000000" w:themeColor="text1"/>
          <w:sz w:val="24"/>
          <w:szCs w:val="24"/>
        </w:rPr>
      </w:pPr>
      <w:r w:rsidRPr="0095102D">
        <w:rPr>
          <w:rFonts w:ascii="Tw Cen MT" w:eastAsia="Times New Roman" w:hAnsi="Tw Cen MT" w:cs="Arial"/>
          <w:bCs w:val="0"/>
          <w:color w:val="000000" w:themeColor="text1"/>
          <w:sz w:val="24"/>
          <w:szCs w:val="24"/>
        </w:rPr>
        <w:lastRenderedPageBreak/>
        <w:t xml:space="preserve">Method – 1 </w:t>
      </w:r>
      <w:r w:rsidRPr="0095102D">
        <w:rPr>
          <w:rFonts w:ascii="Tw Cen MT" w:hAnsi="Tw Cen MT" w:cs="Arial"/>
          <w:bCs w:val="0"/>
          <w:color w:val="000000" w:themeColor="text1"/>
          <w:sz w:val="24"/>
          <w:szCs w:val="24"/>
        </w:rPr>
        <w:t>Using Standard Method</w:t>
      </w:r>
    </w:p>
    <w:p w:rsidR="009179BC" w:rsidRDefault="009179BC" w:rsidP="009179BC">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2758697" cy="3077570"/>
            <wp:effectExtent l="19050" t="0" r="3553" b="0"/>
            <wp:docPr id="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2" cstate="print"/>
                    <a:srcRect/>
                    <a:stretch>
                      <a:fillRect/>
                    </a:stretch>
                  </pic:blipFill>
                  <pic:spPr bwMode="auto">
                    <a:xfrm>
                      <a:off x="0" y="0"/>
                      <a:ext cx="2758810" cy="3077696"/>
                    </a:xfrm>
                    <a:prstGeom prst="rect">
                      <a:avLst/>
                    </a:prstGeom>
                    <a:noFill/>
                    <a:ln w="9525">
                      <a:noFill/>
                      <a:miter lim="800000"/>
                      <a:headEnd/>
                      <a:tailEnd/>
                    </a:ln>
                  </pic:spPr>
                </pic:pic>
              </a:graphicData>
            </a:graphic>
          </wp:inline>
        </w:drawing>
      </w:r>
    </w:p>
    <w:p w:rsidR="009179BC" w:rsidRPr="00C02669" w:rsidRDefault="009179BC" w:rsidP="009179BC">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tc>
        <w:tc>
          <w:tcPr>
            <w:tcW w:w="5468"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125</w:t>
            </w:r>
          </w:p>
        </w:tc>
      </w:tr>
    </w:tbl>
    <w:p w:rsidR="009179BC" w:rsidRPr="0095102D" w:rsidRDefault="009179BC" w:rsidP="009179BC">
      <w:pPr>
        <w:pStyle w:val="Heading3"/>
        <w:spacing w:before="228" w:line="240" w:lineRule="atLeast"/>
        <w:jc w:val="both"/>
        <w:rPr>
          <w:rFonts w:ascii="Tw Cen MT" w:hAnsi="Tw Cen MT" w:cs="Arial"/>
          <w:bCs w:val="0"/>
          <w:color w:val="000000" w:themeColor="text1"/>
          <w:sz w:val="24"/>
          <w:szCs w:val="24"/>
        </w:rPr>
      </w:pPr>
      <w:r w:rsidRPr="0095102D">
        <w:rPr>
          <w:rFonts w:ascii="Tw Cen MT" w:eastAsia="Times New Roman" w:hAnsi="Tw Cen MT" w:cs="Arial"/>
          <w:bCs w:val="0"/>
          <w:color w:val="000000" w:themeColor="text1"/>
          <w:sz w:val="24"/>
          <w:szCs w:val="24"/>
        </w:rPr>
        <w:t xml:space="preserve">Method – 2 </w:t>
      </w:r>
      <w:r w:rsidRPr="0095102D">
        <w:rPr>
          <w:rFonts w:ascii="Tw Cen MT" w:hAnsi="Tw Cen MT" w:cs="Arial"/>
          <w:bCs w:val="0"/>
          <w:color w:val="000000" w:themeColor="text1"/>
          <w:sz w:val="24"/>
          <w:szCs w:val="24"/>
        </w:rPr>
        <w:t>Using For Loop</w:t>
      </w:r>
    </w:p>
    <w:p w:rsidR="009179BC" w:rsidRDefault="009179BC" w:rsidP="009179BC">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2312809" cy="3500650"/>
            <wp:effectExtent l="19050" t="0" r="0" b="0"/>
            <wp:docPr id="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3" cstate="print"/>
                    <a:srcRect/>
                    <a:stretch>
                      <a:fillRect/>
                    </a:stretch>
                  </pic:blipFill>
                  <pic:spPr bwMode="auto">
                    <a:xfrm>
                      <a:off x="0" y="0"/>
                      <a:ext cx="2312776" cy="3500600"/>
                    </a:xfrm>
                    <a:prstGeom prst="rect">
                      <a:avLst/>
                    </a:prstGeom>
                    <a:noFill/>
                    <a:ln w="9525">
                      <a:noFill/>
                      <a:miter lim="800000"/>
                      <a:headEnd/>
                      <a:tailEnd/>
                    </a:ln>
                  </pic:spPr>
                </pic:pic>
              </a:graphicData>
            </a:graphic>
          </wp:inline>
        </w:drawing>
      </w:r>
    </w:p>
    <w:p w:rsidR="009179BC" w:rsidRPr="00C02669" w:rsidRDefault="009179BC" w:rsidP="009179BC">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tc>
        <w:tc>
          <w:tcPr>
            <w:tcW w:w="5395"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number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6</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power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6</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w:t>
            </w:r>
            <w:r w:rsidRPr="00C02669">
              <w:rPr>
                <w:rStyle w:val="crayon-cn"/>
                <w:rFonts w:ascii="Tw Cen MT" w:hAnsi="Tw Cen MT" w:cs="Arial"/>
                <w:color w:val="000000" w:themeColor="text1"/>
                <w:sz w:val="24"/>
                <w:szCs w:val="24"/>
                <w:bdr w:val="none" w:sz="0" w:space="0" w:color="auto" w:frame="1"/>
              </w:rPr>
              <w:t>6</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46656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number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power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9</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8</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9</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134217728</w:t>
            </w:r>
          </w:p>
        </w:tc>
      </w:tr>
    </w:tbl>
    <w:p w:rsidR="009179BC" w:rsidRPr="0095102D" w:rsidRDefault="009179BC" w:rsidP="009179BC">
      <w:pPr>
        <w:pStyle w:val="Heading4"/>
        <w:spacing w:before="0" w:line="240" w:lineRule="atLeast"/>
        <w:jc w:val="both"/>
        <w:rPr>
          <w:rFonts w:ascii="Tw Cen MT" w:hAnsi="Tw Cen MT" w:cs="Arial"/>
          <w:bCs w:val="0"/>
          <w:i w:val="0"/>
          <w:color w:val="000000" w:themeColor="text1"/>
          <w:sz w:val="24"/>
          <w:szCs w:val="24"/>
        </w:rPr>
      </w:pPr>
      <w:r w:rsidRPr="0095102D">
        <w:rPr>
          <w:rFonts w:ascii="Tw Cen MT" w:eastAsia="Times New Roman" w:hAnsi="Tw Cen MT" w:cs="Arial"/>
          <w:bCs w:val="0"/>
          <w:i w:val="0"/>
          <w:color w:val="000000" w:themeColor="text1"/>
          <w:sz w:val="24"/>
          <w:szCs w:val="24"/>
        </w:rPr>
        <w:lastRenderedPageBreak/>
        <w:t xml:space="preserve">Method – 3 </w:t>
      </w:r>
      <w:r w:rsidRPr="0095102D">
        <w:rPr>
          <w:rFonts w:ascii="Tw Cen MT" w:hAnsi="Tw Cen MT" w:cs="Arial"/>
          <w:bCs w:val="0"/>
          <w:i w:val="0"/>
          <w:color w:val="000000" w:themeColor="text1"/>
          <w:sz w:val="24"/>
          <w:szCs w:val="24"/>
          <w:bdr w:val="none" w:sz="0" w:space="0" w:color="auto" w:frame="1"/>
        </w:rPr>
        <w:t>Using Command Line Arguments</w:t>
      </w:r>
    </w:p>
    <w:p w:rsidR="009179BC" w:rsidRDefault="009179BC" w:rsidP="009179BC">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2430618" cy="3282286"/>
            <wp:effectExtent l="19050" t="0" r="7782" b="0"/>
            <wp:docPr id="7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4" cstate="print"/>
                    <a:srcRect/>
                    <a:stretch>
                      <a:fillRect/>
                    </a:stretch>
                  </pic:blipFill>
                  <pic:spPr bwMode="auto">
                    <a:xfrm>
                      <a:off x="0" y="0"/>
                      <a:ext cx="2430643" cy="3282319"/>
                    </a:xfrm>
                    <a:prstGeom prst="rect">
                      <a:avLst/>
                    </a:prstGeom>
                    <a:noFill/>
                    <a:ln w="9525">
                      <a:noFill/>
                      <a:miter lim="800000"/>
                      <a:headEnd/>
                      <a:tailEnd/>
                    </a:ln>
                  </pic:spPr>
                </pic:pic>
              </a:graphicData>
            </a:graphic>
          </wp:inline>
        </w:drawing>
      </w:r>
    </w:p>
    <w:p w:rsidR="009179BC" w:rsidRPr="00C02669" w:rsidRDefault="009179BC" w:rsidP="009179BC">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19</w:t>
            </w:r>
          </w:p>
        </w:tc>
        <w:tc>
          <w:tcPr>
            <w:tcW w:w="5395"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lastRenderedPageBreak/>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Power</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Power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1024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Power</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Power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xml:space="preserve"> </w:t>
            </w:r>
            <w:proofErr w:type="spellStart"/>
            <w:r w:rsidRPr="00C02669">
              <w:rPr>
                <w:rStyle w:val="crayon-cn"/>
                <w:rFonts w:ascii="Tw Cen MT" w:hAnsi="Tw Cen MT" w:cs="Arial"/>
                <w:color w:val="000000" w:themeColor="text1"/>
                <w:sz w:val="24"/>
                <w:szCs w:val="24"/>
                <w:bdr w:val="none" w:sz="0" w:space="0" w:color="auto" w:frame="1"/>
              </w:rPr>
              <w:t>0</w:t>
            </w:r>
            <w:proofErr w:type="spellEnd"/>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0</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Power</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Power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Power</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Power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20</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100</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20</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5047021154770878464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 </w:t>
            </w:r>
          </w:p>
          <w:p w:rsidR="009179BC" w:rsidRPr="00C02669" w:rsidRDefault="009179BC"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Power</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Power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100</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100</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1000000</w:t>
            </w:r>
          </w:p>
        </w:tc>
      </w:tr>
    </w:tbl>
    <w:p w:rsidR="009179BC" w:rsidRPr="00C02669" w:rsidRDefault="009179BC" w:rsidP="009179BC">
      <w:pPr>
        <w:pStyle w:val="Heading5"/>
        <w:spacing w:before="0" w:line="240" w:lineRule="atLeast"/>
        <w:jc w:val="both"/>
        <w:rPr>
          <w:rFonts w:ascii="Tw Cen MT" w:hAnsi="Tw Cen MT" w:cs="Arial"/>
          <w:color w:val="000000" w:themeColor="text1"/>
          <w:sz w:val="24"/>
          <w:szCs w:val="24"/>
        </w:rPr>
      </w:pPr>
      <w:r>
        <w:rPr>
          <w:rFonts w:ascii="Tw Cen MT" w:eastAsia="Times New Roman" w:hAnsi="Tw Cen MT" w:cs="Arial"/>
          <w:b/>
          <w:bCs/>
          <w:color w:val="000000" w:themeColor="text1"/>
          <w:sz w:val="24"/>
          <w:szCs w:val="24"/>
        </w:rPr>
        <w:lastRenderedPageBreak/>
        <w:t xml:space="preserve">Method – 4 </w:t>
      </w:r>
      <w:r w:rsidRPr="00C02669">
        <w:rPr>
          <w:rFonts w:ascii="Tw Cen MT" w:hAnsi="Tw Cen MT" w:cs="Arial"/>
          <w:b/>
          <w:bCs/>
          <w:color w:val="000000" w:themeColor="text1"/>
          <w:sz w:val="24"/>
          <w:szCs w:val="24"/>
          <w:bdr w:val="none" w:sz="0" w:space="0" w:color="auto" w:frame="1"/>
        </w:rPr>
        <w:t>Using Function</w:t>
      </w:r>
    </w:p>
    <w:p w:rsidR="009179BC" w:rsidRDefault="009179BC" w:rsidP="009179BC">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2494243" cy="4305869"/>
            <wp:effectExtent l="19050" t="0" r="1307" b="0"/>
            <wp:docPr id="7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5" cstate="print"/>
                    <a:srcRect/>
                    <a:stretch>
                      <a:fillRect/>
                    </a:stretch>
                  </pic:blipFill>
                  <pic:spPr bwMode="auto">
                    <a:xfrm>
                      <a:off x="0" y="0"/>
                      <a:ext cx="2494117" cy="4305651"/>
                    </a:xfrm>
                    <a:prstGeom prst="rect">
                      <a:avLst/>
                    </a:prstGeom>
                    <a:noFill/>
                    <a:ln w="9525">
                      <a:noFill/>
                      <a:miter lim="800000"/>
                      <a:headEnd/>
                      <a:tailEnd/>
                    </a:ln>
                  </pic:spPr>
                </pic:pic>
              </a:graphicData>
            </a:graphic>
          </wp:inline>
        </w:drawing>
      </w:r>
    </w:p>
    <w:p w:rsidR="009179BC" w:rsidRPr="00C02669" w:rsidRDefault="009179BC" w:rsidP="009179BC">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number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power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51</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17596287801</w:t>
            </w:r>
          </w:p>
        </w:tc>
      </w:tr>
    </w:tbl>
    <w:p w:rsidR="009179BC" w:rsidRDefault="009179BC" w:rsidP="009179BC">
      <w:pPr>
        <w:pStyle w:val="Heading6"/>
        <w:spacing w:before="0" w:line="240" w:lineRule="atLeast"/>
        <w:jc w:val="both"/>
        <w:rPr>
          <w:rFonts w:ascii="Tw Cen MT" w:hAnsi="Tw Cen MT" w:cs="Arial"/>
          <w:b/>
          <w:bCs/>
          <w:color w:val="000000" w:themeColor="text1"/>
          <w:sz w:val="24"/>
          <w:szCs w:val="24"/>
          <w:bdr w:val="none" w:sz="0" w:space="0" w:color="auto" w:frame="1"/>
        </w:rPr>
      </w:pPr>
    </w:p>
    <w:p w:rsidR="009179BC" w:rsidRPr="0095102D" w:rsidRDefault="009179BC" w:rsidP="009179BC">
      <w:pPr>
        <w:pStyle w:val="Heading6"/>
        <w:spacing w:before="0" w:line="240" w:lineRule="atLeast"/>
        <w:jc w:val="both"/>
        <w:rPr>
          <w:rFonts w:ascii="Tw Cen MT" w:hAnsi="Tw Cen MT" w:cs="Arial"/>
          <w:bCs/>
          <w:color w:val="000000" w:themeColor="text1"/>
          <w:sz w:val="24"/>
          <w:szCs w:val="24"/>
        </w:rPr>
      </w:pPr>
      <w:r w:rsidRPr="0095102D">
        <w:rPr>
          <w:rFonts w:ascii="Tw Cen MT" w:hAnsi="Tw Cen MT" w:cs="Arial"/>
          <w:bCs/>
          <w:color w:val="000000" w:themeColor="text1"/>
          <w:sz w:val="24"/>
          <w:szCs w:val="24"/>
        </w:rPr>
        <w:t xml:space="preserve">Method – 5 </w:t>
      </w:r>
      <w:r w:rsidRPr="0095102D">
        <w:rPr>
          <w:rFonts w:ascii="Tw Cen MT" w:hAnsi="Tw Cen MT" w:cs="Arial"/>
          <w:bCs/>
          <w:color w:val="000000" w:themeColor="text1"/>
          <w:sz w:val="24"/>
          <w:szCs w:val="24"/>
          <w:bdr w:val="none" w:sz="0" w:space="0" w:color="auto" w:frame="1"/>
        </w:rPr>
        <w:t>Using Class</w:t>
      </w:r>
    </w:p>
    <w:p w:rsidR="009179BC" w:rsidRDefault="009179BC" w:rsidP="009179BC">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2659141" cy="4872251"/>
            <wp:effectExtent l="19050" t="0" r="7859" b="0"/>
            <wp:docPr id="7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6" cstate="print"/>
                    <a:srcRect/>
                    <a:stretch>
                      <a:fillRect/>
                    </a:stretch>
                  </pic:blipFill>
                  <pic:spPr bwMode="auto">
                    <a:xfrm>
                      <a:off x="0" y="0"/>
                      <a:ext cx="2659058" cy="4872099"/>
                    </a:xfrm>
                    <a:prstGeom prst="rect">
                      <a:avLst/>
                    </a:prstGeom>
                    <a:noFill/>
                    <a:ln w="9525">
                      <a:noFill/>
                      <a:miter lim="800000"/>
                      <a:headEnd/>
                      <a:tailEnd/>
                    </a:ln>
                  </pic:spPr>
                </pic:pic>
              </a:graphicData>
            </a:graphic>
          </wp:inline>
        </w:drawing>
      </w:r>
    </w:p>
    <w:p w:rsidR="009179BC" w:rsidRPr="00C02669" w:rsidRDefault="009179BC" w:rsidP="009179BC">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number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power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7776</w:t>
            </w:r>
          </w:p>
        </w:tc>
      </w:tr>
    </w:tbl>
    <w:p w:rsidR="009179BC" w:rsidRDefault="009179BC" w:rsidP="009179BC">
      <w:pPr>
        <w:pStyle w:val="Heading6"/>
        <w:spacing w:before="0" w:line="240" w:lineRule="atLeast"/>
        <w:jc w:val="both"/>
        <w:rPr>
          <w:rFonts w:ascii="Tw Cen MT" w:hAnsi="Tw Cen MT" w:cs="Arial"/>
          <w:b/>
          <w:bCs/>
          <w:color w:val="000000" w:themeColor="text1"/>
          <w:sz w:val="24"/>
          <w:szCs w:val="24"/>
          <w:bdr w:val="none" w:sz="0" w:space="0" w:color="auto" w:frame="1"/>
        </w:rPr>
      </w:pPr>
    </w:p>
    <w:p w:rsidR="009179BC" w:rsidRPr="0095102D" w:rsidRDefault="009179BC" w:rsidP="009179BC">
      <w:pPr>
        <w:pStyle w:val="Heading6"/>
        <w:spacing w:before="0" w:line="240" w:lineRule="atLeast"/>
        <w:jc w:val="both"/>
        <w:rPr>
          <w:rFonts w:ascii="Tw Cen MT" w:hAnsi="Tw Cen MT" w:cs="Arial"/>
          <w:bCs/>
          <w:color w:val="000000" w:themeColor="text1"/>
          <w:sz w:val="24"/>
          <w:szCs w:val="24"/>
        </w:rPr>
      </w:pPr>
      <w:r w:rsidRPr="0095102D">
        <w:rPr>
          <w:rFonts w:ascii="Tw Cen MT" w:hAnsi="Tw Cen MT" w:cs="Arial"/>
          <w:bCs/>
          <w:color w:val="000000" w:themeColor="text1"/>
          <w:sz w:val="24"/>
          <w:szCs w:val="24"/>
        </w:rPr>
        <w:t xml:space="preserve">Method – 6 </w:t>
      </w:r>
      <w:r w:rsidRPr="0095102D">
        <w:rPr>
          <w:rFonts w:ascii="Tw Cen MT" w:hAnsi="Tw Cen MT" w:cs="Arial"/>
          <w:bCs/>
          <w:color w:val="000000" w:themeColor="text1"/>
          <w:sz w:val="24"/>
          <w:szCs w:val="24"/>
          <w:bdr w:val="none" w:sz="0" w:space="0" w:color="auto" w:frame="1"/>
        </w:rPr>
        <w:t>Using Recursion</w:t>
      </w:r>
    </w:p>
    <w:p w:rsidR="009179BC" w:rsidRDefault="009179BC" w:rsidP="009179BC">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drawing>
          <wp:inline distT="0" distB="0" distL="0" distR="0">
            <wp:extent cx="2336667" cy="4067033"/>
            <wp:effectExtent l="19050" t="0" r="6483" b="0"/>
            <wp:docPr id="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7" cstate="print"/>
                    <a:srcRect/>
                    <a:stretch>
                      <a:fillRect/>
                    </a:stretch>
                  </pic:blipFill>
                  <pic:spPr bwMode="auto">
                    <a:xfrm>
                      <a:off x="0" y="0"/>
                      <a:ext cx="2336730" cy="4067143"/>
                    </a:xfrm>
                    <a:prstGeom prst="rect">
                      <a:avLst/>
                    </a:prstGeom>
                    <a:noFill/>
                    <a:ln w="9525">
                      <a:noFill/>
                      <a:miter lim="800000"/>
                      <a:headEnd/>
                      <a:tailEnd/>
                    </a:ln>
                  </pic:spPr>
                </pic:pic>
              </a:graphicData>
            </a:graphic>
          </wp:inline>
        </w:drawing>
      </w:r>
    </w:p>
    <w:p w:rsidR="009179BC" w:rsidRPr="00C02669" w:rsidRDefault="009179BC" w:rsidP="009179BC">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number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i"/>
                <w:rFonts w:ascii="Tw Cen MT" w:hAnsi="Tw Cen MT" w:cs="Arial"/>
                <w:color w:val="000000" w:themeColor="text1"/>
                <w:sz w:val="24"/>
                <w:szCs w:val="24"/>
                <w:bdr w:val="none" w:sz="0" w:space="0" w:color="auto" w:frame="1"/>
              </w:rPr>
              <w:t>power</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3125</w:t>
            </w:r>
          </w:p>
        </w:tc>
      </w:tr>
    </w:tbl>
    <w:p w:rsidR="00407239" w:rsidRDefault="00407239"/>
    <w:p w:rsidR="009179BC" w:rsidRPr="00C02669" w:rsidRDefault="009179BC" w:rsidP="009179BC">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Linear Search </w:t>
      </w:r>
      <w:proofErr w:type="gramStart"/>
      <w:r w:rsidRPr="00C02669">
        <w:rPr>
          <w:rFonts w:ascii="Tw Cen MT" w:eastAsia="Times New Roman" w:hAnsi="Tw Cen MT" w:cs="Arial"/>
          <w:b/>
          <w:bCs/>
          <w:color w:val="000000" w:themeColor="text1"/>
          <w:kern w:val="36"/>
          <w:sz w:val="24"/>
          <w:szCs w:val="24"/>
          <w:bdr w:val="none" w:sz="0" w:space="0" w:color="auto" w:frame="1"/>
        </w:rPr>
        <w:t>In</w:t>
      </w:r>
      <w:proofErr w:type="gramEnd"/>
      <w:r w:rsidRPr="00C02669">
        <w:rPr>
          <w:rFonts w:ascii="Tw Cen MT" w:eastAsia="Times New Roman" w:hAnsi="Tw Cen MT" w:cs="Arial"/>
          <w:b/>
          <w:bCs/>
          <w:color w:val="000000" w:themeColor="text1"/>
          <w:kern w:val="36"/>
          <w:sz w:val="24"/>
          <w:szCs w:val="24"/>
          <w:bdr w:val="none" w:sz="0" w:space="0" w:color="auto" w:frame="1"/>
        </w:rPr>
        <w:t xml:space="preserve"> Java Program</w:t>
      </w:r>
    </w:p>
    <w:p w:rsidR="009179BC" w:rsidRPr="00C02669" w:rsidRDefault="009179BC" w:rsidP="009179BC">
      <w:pPr>
        <w:pStyle w:val="Heading2"/>
        <w:spacing w:before="0" w:line="240" w:lineRule="atLeast"/>
        <w:jc w:val="both"/>
        <w:rPr>
          <w:rFonts w:ascii="Tw Cen MT" w:hAnsi="Tw Cen MT" w:cs="Arial"/>
          <w:b w:val="0"/>
          <w:bCs w:val="0"/>
          <w:color w:val="000000" w:themeColor="text1"/>
          <w:sz w:val="24"/>
          <w:szCs w:val="24"/>
        </w:rPr>
      </w:pPr>
      <w:r w:rsidRPr="00CD2DB0">
        <w:rPr>
          <w:rFonts w:ascii="Tw Cen MT" w:eastAsia="Times New Roman" w:hAnsi="Tw Cen MT" w:cs="Arial"/>
          <w:bCs w:val="0"/>
          <w:color w:val="000000" w:themeColor="text1"/>
          <w:sz w:val="24"/>
          <w:szCs w:val="24"/>
        </w:rPr>
        <w:t xml:space="preserve">Method – </w:t>
      </w:r>
      <w:r w:rsidRPr="00CD2DB0">
        <w:rPr>
          <w:rFonts w:ascii="Tw Cen MT" w:hAnsi="Tw Cen MT" w:cs="Arial"/>
          <w:bCs w:val="0"/>
          <w:color w:val="000000" w:themeColor="text1"/>
          <w:sz w:val="24"/>
          <w:szCs w:val="24"/>
        </w:rPr>
        <w:t>1Using</w:t>
      </w:r>
      <w:r w:rsidRPr="00237CC0">
        <w:rPr>
          <w:rFonts w:ascii="Tw Cen MT" w:hAnsi="Tw Cen MT" w:cs="Arial"/>
          <w:b w:val="0"/>
          <w:bCs w:val="0"/>
          <w:color w:val="000000" w:themeColor="text1"/>
          <w:sz w:val="24"/>
          <w:szCs w:val="24"/>
        </w:rPr>
        <w:t xml:space="preserve"> </w:t>
      </w:r>
      <w:r w:rsidRPr="00C02669">
        <w:rPr>
          <w:rStyle w:val="Strong"/>
          <w:rFonts w:ascii="Tw Cen MT" w:hAnsi="Tw Cen MT" w:cs="Arial"/>
          <w:b/>
          <w:bCs/>
          <w:color w:val="000000" w:themeColor="text1"/>
          <w:sz w:val="24"/>
          <w:szCs w:val="24"/>
          <w:bdr w:val="none" w:sz="0" w:space="0" w:color="auto" w:frame="1"/>
        </w:rPr>
        <w:t>Standard</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w:t>
      </w:r>
    </w:p>
    <w:p w:rsidR="009179BC" w:rsidRDefault="009179BC" w:rsidP="009179BC">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4296363" cy="2927445"/>
            <wp:effectExtent l="19050" t="0" r="8937" b="0"/>
            <wp:docPr id="16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8" cstate="print"/>
                    <a:srcRect/>
                    <a:stretch>
                      <a:fillRect/>
                    </a:stretch>
                  </pic:blipFill>
                  <pic:spPr bwMode="auto">
                    <a:xfrm>
                      <a:off x="0" y="0"/>
                      <a:ext cx="4298235" cy="2928721"/>
                    </a:xfrm>
                    <a:prstGeom prst="rect">
                      <a:avLst/>
                    </a:prstGeom>
                    <a:noFill/>
                    <a:ln w="9525">
                      <a:noFill/>
                      <a:miter lim="800000"/>
                      <a:headEnd/>
                      <a:tailEnd/>
                    </a:ln>
                  </pic:spPr>
                </pic:pic>
              </a:graphicData>
            </a:graphic>
          </wp:inline>
        </w:drawing>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07"/>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tc>
        <w:tc>
          <w:tcPr>
            <w:tcW w:w="5462"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present at </w:t>
            </w:r>
            <w:r w:rsidRPr="00C02669">
              <w:rPr>
                <w:rStyle w:val="crayon-i"/>
                <w:rFonts w:ascii="Tw Cen MT" w:hAnsi="Tw Cen MT" w:cs="Arial"/>
                <w:color w:val="000000" w:themeColor="text1"/>
                <w:sz w:val="24"/>
                <w:szCs w:val="24"/>
                <w:bdr w:val="none" w:sz="0" w:space="0" w:color="auto" w:frame="1"/>
              </w:rPr>
              <w:t>location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tc>
      </w:tr>
    </w:tbl>
    <w:p w:rsidR="009179BC" w:rsidRPr="00C02669" w:rsidRDefault="009179BC" w:rsidP="009179BC">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Array</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We are </w:t>
      </w:r>
      <w:hyperlink r:id="rId229" w:history="1">
        <w:r w:rsidRPr="00C02669">
          <w:rPr>
            <w:rStyle w:val="Hyperlink"/>
            <w:rFonts w:ascii="Tw Cen MT" w:hAnsi="Tw Cen MT" w:cs="Arial"/>
            <w:color w:val="000000" w:themeColor="text1"/>
            <w:u w:val="none"/>
            <w:bdr w:val="none" w:sz="0" w:space="0" w:color="auto" w:frame="1"/>
          </w:rPr>
          <w:t>searching the key in the array</w:t>
        </w:r>
      </w:hyperlink>
      <w:r w:rsidRPr="00C02669">
        <w:rPr>
          <w:rFonts w:ascii="Tw Cen MT" w:hAnsi="Tw Cen MT" w:cs="Arial"/>
          <w:color w:val="000000" w:themeColor="text1"/>
        </w:rPr>
        <w:t>.</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Read the </w:t>
      </w:r>
      <w:hyperlink r:id="rId230" w:history="1">
        <w:r w:rsidRPr="00C02669">
          <w:rPr>
            <w:rStyle w:val="Hyperlink"/>
            <w:rFonts w:ascii="Tw Cen MT" w:hAnsi="Tw Cen MT" w:cs="Arial"/>
            <w:color w:val="000000" w:themeColor="text1"/>
            <w:u w:val="none"/>
            <w:bdr w:val="none" w:sz="0" w:space="0" w:color="auto" w:frame="1"/>
          </w:rPr>
          <w:t>array length and store the value into</w:t>
        </w:r>
      </w:hyperlink>
      <w:r w:rsidRPr="00C02669">
        <w:rPr>
          <w:rFonts w:ascii="Tw Cen MT" w:hAnsi="Tw Cen MT" w:cs="Arial"/>
          <w:color w:val="000000" w:themeColor="text1"/>
        </w:rPr>
        <w:t xml:space="preserve"> the variable </w:t>
      </w:r>
      <w:proofErr w:type="spellStart"/>
      <w:r w:rsidRPr="00C02669">
        <w:rPr>
          <w:rFonts w:ascii="Tw Cen MT" w:hAnsi="Tw Cen MT" w:cs="Arial"/>
          <w:color w:val="000000" w:themeColor="text1"/>
        </w:rPr>
        <w:t>len</w:t>
      </w:r>
      <w:proofErr w:type="spellEnd"/>
      <w:r w:rsidRPr="00C02669">
        <w:rPr>
          <w:rFonts w:ascii="Tw Cen MT" w:hAnsi="Tw Cen MT" w:cs="Arial"/>
          <w:color w:val="000000" w:themeColor="text1"/>
        </w:rPr>
        <w:t xml:space="preserve">, read the elements using the Scanner class method and store the elements into the array </w:t>
      </w:r>
      <w:proofErr w:type="spellStart"/>
      <w:proofErr w:type="gramStart"/>
      <w:r w:rsidRPr="00C02669">
        <w:rPr>
          <w:rFonts w:ascii="Tw Cen MT" w:hAnsi="Tw Cen MT" w:cs="Arial"/>
          <w:color w:val="000000" w:themeColor="text1"/>
        </w:rPr>
        <w:t>array</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 </w:t>
      </w:r>
      <w:r w:rsidRPr="00C02669">
        <w:rPr>
          <w:rFonts w:ascii="Tw Cen MT" w:hAnsi="Tw Cen MT" w:cs="Arial"/>
          <w:color w:val="000000" w:themeColor="text1"/>
        </w:rPr>
        <w:t>Read the key value and search for that key in the array.</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Run the </w:t>
      </w:r>
      <w:hyperlink r:id="rId231" w:history="1">
        <w:r w:rsidRPr="00C02669">
          <w:rPr>
            <w:rStyle w:val="Hyperlink"/>
            <w:rFonts w:ascii="Tw Cen MT" w:hAnsi="Tw Cen MT" w:cs="Arial"/>
            <w:color w:val="000000" w:themeColor="text1"/>
            <w:u w:val="none"/>
            <w:bdr w:val="none" w:sz="0" w:space="0" w:color="auto" w:frame="1"/>
          </w:rPr>
          <w:t>for loop</w:t>
        </w:r>
      </w:hyperlink>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w:t>
      </w:r>
    </w:p>
    <w:p w:rsidR="009179BC" w:rsidRPr="00C02669" w:rsidRDefault="009179BC" w:rsidP="009179BC">
      <w:pPr>
        <w:numPr>
          <w:ilvl w:val="0"/>
          <w:numId w:val="64"/>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for</w:t>
      </w:r>
      <w:proofErr w:type="gram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 0 to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&lt; length of the array.</w:t>
      </w:r>
    </w:p>
    <w:p w:rsidR="009179BC" w:rsidRPr="00C02669" w:rsidRDefault="009179BC" w:rsidP="009179BC">
      <w:pPr>
        <w:numPr>
          <w:ilvl w:val="0"/>
          <w:numId w:val="64"/>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compare</w:t>
      </w:r>
      <w:proofErr w:type="gramEnd"/>
      <w:r w:rsidRPr="00C02669">
        <w:rPr>
          <w:rFonts w:ascii="Tw Cen MT" w:hAnsi="Tw Cen MT" w:cs="Arial"/>
          <w:color w:val="000000" w:themeColor="text1"/>
          <w:sz w:val="24"/>
          <w:szCs w:val="24"/>
        </w:rPr>
        <w:t xml:space="preserve"> array[</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with the key, If any one of the elements of an array is equal to the key then print the key and position of the key.</w:t>
      </w:r>
    </w:p>
    <w:p w:rsidR="009179BC" w:rsidRDefault="009179BC" w:rsidP="009179BC">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4109398" cy="4129574"/>
            <wp:effectExtent l="19050" t="0" r="5402" b="0"/>
            <wp:docPr id="17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2" cstate="print"/>
                    <a:srcRect/>
                    <a:stretch>
                      <a:fillRect/>
                    </a:stretch>
                  </pic:blipFill>
                  <pic:spPr bwMode="auto">
                    <a:xfrm>
                      <a:off x="0" y="0"/>
                      <a:ext cx="4111302" cy="4131488"/>
                    </a:xfrm>
                    <a:prstGeom prst="rect">
                      <a:avLst/>
                    </a:prstGeom>
                    <a:noFill/>
                    <a:ln w="9525">
                      <a:noFill/>
                      <a:miter lim="800000"/>
                      <a:headEnd/>
                      <a:tailEnd/>
                    </a:ln>
                  </pic:spPr>
                </pic:pic>
              </a:graphicData>
            </a:graphic>
          </wp:inline>
        </w:drawing>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Output1:</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tc>
        <w:tc>
          <w:tcPr>
            <w:tcW w:w="5395"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t"/>
                <w:rFonts w:ascii="Tw Cen MT" w:hAnsi="Tw Cen MT" w:cs="Arial"/>
                <w:color w:val="000000" w:themeColor="text1"/>
                <w:sz w:val="24"/>
                <w:szCs w:val="24"/>
                <w:bdr w:val="none" w:sz="0" w:space="0" w:color="auto" w:frame="1"/>
              </w:rPr>
              <w:t>Array</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length</w:t>
            </w:r>
            <w:r w:rsidRPr="00C02669">
              <w:rPr>
                <w:rStyle w:val="crayon-o"/>
                <w:rFonts w:ascii="Tw Cen MT" w:hAnsi="Tw Cen MT" w:cs="Arial"/>
                <w:color w:val="000000" w:themeColor="text1"/>
                <w:sz w:val="24"/>
                <w:szCs w:val="24"/>
                <w:bdr w:val="none" w:sz="0" w:space="0" w:color="auto" w:frame="1"/>
              </w:rPr>
              <w:t>:</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56</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search key </w:t>
            </w:r>
            <w:r w:rsidRPr="00C02669">
              <w:rPr>
                <w:rStyle w:val="crayon-v"/>
                <w:rFonts w:ascii="Tw Cen MT" w:hAnsi="Tw Cen MT" w:cs="Arial"/>
                <w:color w:val="000000" w:themeColor="text1"/>
                <w:sz w:val="24"/>
                <w:szCs w:val="24"/>
                <w:bdr w:val="none" w:sz="0" w:space="0" w:color="auto" w:frame="1"/>
              </w:rPr>
              <w:t>value</w:t>
            </w:r>
            <w:r w:rsidRPr="00C02669">
              <w:rPr>
                <w:rStyle w:val="crayon-o"/>
                <w:rFonts w:ascii="Tw Cen MT" w:hAnsi="Tw Cen MT" w:cs="Arial"/>
                <w:color w:val="000000" w:themeColor="text1"/>
                <w:sz w:val="24"/>
                <w:szCs w:val="24"/>
                <w:bdr w:val="none" w:sz="0" w:space="0" w:color="auto" w:frame="1"/>
              </w:rPr>
              <w:t>:</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doesn</w:t>
            </w:r>
            <w:r w:rsidRPr="00C02669">
              <w:rPr>
                <w:rFonts w:ascii="Tw Cen MT" w:hAnsi="Tw Cen MT" w:cs="Arial"/>
                <w:color w:val="000000" w:themeColor="text1"/>
                <w:sz w:val="24"/>
                <w:szCs w:val="24"/>
              </w:rPr>
              <w:t>'</w:t>
            </w:r>
            <w:r w:rsidRPr="00C02669">
              <w:rPr>
                <w:rStyle w:val="crayon-i"/>
                <w:rFonts w:ascii="Tw Cen MT" w:hAnsi="Tw Cen MT" w:cs="Arial"/>
                <w:color w:val="000000" w:themeColor="text1"/>
                <w:sz w:val="24"/>
                <w:szCs w:val="24"/>
                <w:bdr w:val="none" w:sz="0" w:space="0" w:color="auto" w:frame="1"/>
              </w:rPr>
              <w:t>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exist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array</w:t>
            </w:r>
            <w:r w:rsidRPr="00C02669">
              <w:rPr>
                <w:rStyle w:val="crayon-sy"/>
                <w:rFonts w:ascii="Tw Cen MT" w:hAnsi="Tw Cen MT" w:cs="Arial"/>
                <w:color w:val="000000" w:themeColor="text1"/>
                <w:sz w:val="24"/>
                <w:szCs w:val="24"/>
                <w:bdr w:val="none" w:sz="0" w:space="0" w:color="auto" w:frame="1"/>
              </w:rPr>
              <w:t>.</w:t>
            </w:r>
          </w:p>
        </w:tc>
      </w:tr>
    </w:tbl>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Output2:</w:t>
      </w:r>
    </w:p>
    <w:tbl>
      <w:tblPr>
        <w:tblW w:w="0" w:type="auto"/>
        <w:tblCellSpacing w:w="15" w:type="dxa"/>
        <w:tblCellMar>
          <w:top w:w="15" w:type="dxa"/>
          <w:left w:w="15" w:type="dxa"/>
          <w:bottom w:w="15" w:type="dxa"/>
          <w:right w:w="15" w:type="dxa"/>
        </w:tblCellMar>
        <w:tblLook w:val="04A0"/>
      </w:tblPr>
      <w:tblGrid>
        <w:gridCol w:w="208"/>
        <w:gridCol w:w="5513"/>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tc>
        <w:tc>
          <w:tcPr>
            <w:tcW w:w="5468"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t"/>
                <w:rFonts w:ascii="Tw Cen MT" w:hAnsi="Tw Cen MT" w:cs="Arial"/>
                <w:color w:val="000000" w:themeColor="text1"/>
                <w:sz w:val="24"/>
                <w:szCs w:val="24"/>
                <w:bdr w:val="none" w:sz="0" w:space="0" w:color="auto" w:frame="1"/>
              </w:rPr>
              <w:t>Array</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length</w:t>
            </w:r>
            <w:r w:rsidRPr="00C02669">
              <w:rPr>
                <w:rStyle w:val="crayon-o"/>
                <w:rFonts w:ascii="Tw Cen MT" w:hAnsi="Tw Cen MT" w:cs="Arial"/>
                <w:color w:val="000000" w:themeColor="text1"/>
                <w:sz w:val="24"/>
                <w:szCs w:val="24"/>
                <w:bdr w:val="none" w:sz="0" w:space="0" w:color="auto" w:frame="1"/>
              </w:rPr>
              <w:t>:</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search key </w:t>
            </w:r>
            <w:r w:rsidRPr="00C02669">
              <w:rPr>
                <w:rStyle w:val="crayon-v"/>
                <w:rFonts w:ascii="Tw Cen MT" w:hAnsi="Tw Cen MT" w:cs="Arial"/>
                <w:color w:val="000000" w:themeColor="text1"/>
                <w:sz w:val="24"/>
                <w:szCs w:val="24"/>
                <w:bdr w:val="none" w:sz="0" w:space="0" w:color="auto" w:frame="1"/>
              </w:rPr>
              <w:t>value</w:t>
            </w:r>
            <w:r w:rsidRPr="00C02669">
              <w:rPr>
                <w:rStyle w:val="crayon-o"/>
                <w:rFonts w:ascii="Tw Cen MT" w:hAnsi="Tw Cen MT" w:cs="Arial"/>
                <w:color w:val="000000" w:themeColor="text1"/>
                <w:sz w:val="24"/>
                <w:szCs w:val="24"/>
                <w:bdr w:val="none" w:sz="0" w:space="0" w:color="auto" w:frame="1"/>
              </w:rPr>
              <w:t>:</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11</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present at </w:t>
            </w:r>
            <w:r w:rsidRPr="00C02669">
              <w:rPr>
                <w:rStyle w:val="crayon-i"/>
                <w:rFonts w:ascii="Tw Cen MT" w:hAnsi="Tw Cen MT" w:cs="Arial"/>
                <w:color w:val="000000" w:themeColor="text1"/>
                <w:sz w:val="24"/>
                <w:szCs w:val="24"/>
                <w:bdr w:val="none" w:sz="0" w:space="0" w:color="auto" w:frame="1"/>
              </w:rPr>
              <w:t>location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tc>
      </w:tr>
    </w:tbl>
    <w:p w:rsidR="009179BC" w:rsidRPr="00C02669" w:rsidRDefault="009179BC" w:rsidP="009179BC">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t> Using Recursion</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Read the </w:t>
      </w:r>
      <w:hyperlink r:id="rId233" w:history="1">
        <w:r w:rsidRPr="00C02669">
          <w:rPr>
            <w:rStyle w:val="Hyperlink"/>
            <w:rFonts w:ascii="Tw Cen MT" w:hAnsi="Tw Cen MT" w:cs="Arial"/>
            <w:color w:val="000000" w:themeColor="text1"/>
            <w:u w:val="none"/>
            <w:bdr w:val="none" w:sz="0" w:space="0" w:color="auto" w:frame="1"/>
          </w:rPr>
          <w:t xml:space="preserve">array length </w:t>
        </w:r>
        <w:proofErr w:type="spellStart"/>
        <w:r w:rsidRPr="00C02669">
          <w:rPr>
            <w:rStyle w:val="Hyperlink"/>
            <w:rFonts w:ascii="Tw Cen MT" w:hAnsi="Tw Cen MT" w:cs="Arial"/>
            <w:color w:val="000000" w:themeColor="text1"/>
            <w:u w:val="none"/>
            <w:bdr w:val="none" w:sz="0" w:space="0" w:color="auto" w:frame="1"/>
          </w:rPr>
          <w:t>len</w:t>
        </w:r>
        <w:proofErr w:type="spellEnd"/>
        <w:r w:rsidRPr="00C02669">
          <w:rPr>
            <w:rStyle w:val="Hyperlink"/>
            <w:rFonts w:ascii="Tw Cen MT" w:hAnsi="Tw Cen MT" w:cs="Arial"/>
            <w:color w:val="000000" w:themeColor="text1"/>
            <w:u w:val="none"/>
            <w:bdr w:val="none" w:sz="0" w:space="0" w:color="auto" w:frame="1"/>
          </w:rPr>
          <w:t>, store array elements</w:t>
        </w:r>
      </w:hyperlink>
      <w:r w:rsidRPr="00C02669">
        <w:rPr>
          <w:rFonts w:ascii="Tw Cen MT" w:hAnsi="Tw Cen MT" w:cs="Arial"/>
          <w:color w:val="000000" w:themeColor="text1"/>
        </w:rPr>
        <w:t xml:space="preserve"> in to the array </w:t>
      </w:r>
      <w:proofErr w:type="spellStart"/>
      <w:proofErr w:type="gramStart"/>
      <w:r w:rsidRPr="00C02669">
        <w:rPr>
          <w:rFonts w:ascii="Tw Cen MT" w:hAnsi="Tw Cen MT" w:cs="Arial"/>
          <w:color w:val="000000" w:themeColor="text1"/>
        </w:rPr>
        <w:t>array</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using Scanner class method.</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2)</w:t>
      </w:r>
      <w:r w:rsidRPr="00C02669">
        <w:rPr>
          <w:rFonts w:ascii="Tw Cen MT" w:hAnsi="Tw Cen MT" w:cs="Arial"/>
          <w:color w:val="000000" w:themeColor="text1"/>
        </w:rPr>
        <w:t xml:space="preserve"> Read the key value and call </w:t>
      </w:r>
      <w:proofErr w:type="spellStart"/>
      <w:proofErr w:type="gramStart"/>
      <w:r w:rsidRPr="00C02669">
        <w:rPr>
          <w:rFonts w:ascii="Tw Cen MT" w:hAnsi="Tw Cen MT" w:cs="Arial"/>
          <w:color w:val="000000" w:themeColor="text1"/>
        </w:rPr>
        <w:t>recursionSearch</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array,0,len-1,key) of RecursionExample3 class.</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 </w:t>
      </w:r>
      <w:proofErr w:type="spellStart"/>
      <w:proofErr w:type="gramStart"/>
      <w:r w:rsidRPr="00C02669">
        <w:rPr>
          <w:rFonts w:ascii="Tw Cen MT" w:hAnsi="Tw Cen MT" w:cs="Arial"/>
          <w:color w:val="000000" w:themeColor="text1"/>
        </w:rPr>
        <w:t>RecursionSearch</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int </w:t>
      </w:r>
      <w:proofErr w:type="spellStart"/>
      <w:r w:rsidRPr="00C02669">
        <w:rPr>
          <w:rFonts w:ascii="Tw Cen MT" w:hAnsi="Tw Cen MT" w:cs="Arial"/>
          <w:color w:val="000000" w:themeColor="text1"/>
        </w:rPr>
        <w:t>arr</w:t>
      </w:r>
      <w:proofErr w:type="spellEnd"/>
      <w:r w:rsidRPr="00C02669">
        <w:rPr>
          <w:rFonts w:ascii="Tw Cen MT" w:hAnsi="Tw Cen MT" w:cs="Arial"/>
          <w:color w:val="000000" w:themeColor="text1"/>
        </w:rPr>
        <w:t>[], int start, int last, int x)</w:t>
      </w:r>
    </w:p>
    <w:p w:rsidR="009179BC" w:rsidRPr="00C02669" w:rsidRDefault="009179BC" w:rsidP="009179BC">
      <w:pPr>
        <w:numPr>
          <w:ilvl w:val="0"/>
          <w:numId w:val="65"/>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returns</w:t>
      </w:r>
      <w:proofErr w:type="gramEnd"/>
      <w:r w:rsidRPr="00C02669">
        <w:rPr>
          <w:rFonts w:ascii="Tw Cen MT" w:hAnsi="Tw Cen MT" w:cs="Arial"/>
          <w:color w:val="000000" w:themeColor="text1"/>
          <w:sz w:val="24"/>
          <w:szCs w:val="24"/>
        </w:rPr>
        <w:t xml:space="preserve"> -1 value if last&lt;start.</w:t>
      </w:r>
    </w:p>
    <w:p w:rsidR="009179BC" w:rsidRPr="00C02669" w:rsidRDefault="009179BC" w:rsidP="009179BC">
      <w:pPr>
        <w:numPr>
          <w:ilvl w:val="0"/>
          <w:numId w:val="65"/>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Compare the element at the index “start” of the array with the key, if both are equal, returns the index value.</w:t>
      </w:r>
    </w:p>
    <w:p w:rsidR="009179BC" w:rsidRPr="00C02669" w:rsidRDefault="009179BC" w:rsidP="009179BC">
      <w:pPr>
        <w:numPr>
          <w:ilvl w:val="0"/>
          <w:numId w:val="65"/>
        </w:numPr>
        <w:spacing w:after="0" w:line="240" w:lineRule="auto"/>
        <w:ind w:left="0" w:firstLine="0"/>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if</w:t>
      </w:r>
      <w:proofErr w:type="gramEnd"/>
      <w:r w:rsidRPr="00C02669">
        <w:rPr>
          <w:rFonts w:ascii="Tw Cen MT" w:hAnsi="Tw Cen MT" w:cs="Arial"/>
          <w:color w:val="000000" w:themeColor="text1"/>
          <w:sz w:val="24"/>
          <w:szCs w:val="24"/>
        </w:rPr>
        <w:t xml:space="preserve"> key not equal to the that element call </w:t>
      </w:r>
      <w:proofErr w:type="spellStart"/>
      <w:r w:rsidRPr="00C02669">
        <w:rPr>
          <w:rFonts w:ascii="Tw Cen MT" w:hAnsi="Tw Cen MT" w:cs="Arial"/>
          <w:color w:val="000000" w:themeColor="text1"/>
          <w:sz w:val="24"/>
          <w:szCs w:val="24"/>
        </w:rPr>
        <w:t>recursionSerach</w:t>
      </w:r>
      <w:proofErr w:type="spellEnd"/>
      <w:r w:rsidRPr="00C02669">
        <w:rPr>
          <w:rFonts w:ascii="Tw Cen MT" w:hAnsi="Tw Cen MT" w:cs="Arial"/>
          <w:color w:val="000000" w:themeColor="text1"/>
          <w:sz w:val="24"/>
          <w:szCs w:val="24"/>
        </w:rPr>
        <w:t>(arr,start+1,last,x) by increasing the start value.</w:t>
      </w:r>
    </w:p>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xml:space="preserve">  This method returns the index value. If </w:t>
      </w:r>
      <w:proofErr w:type="gramStart"/>
      <w:r w:rsidRPr="00C02669">
        <w:rPr>
          <w:rFonts w:ascii="Tw Cen MT" w:hAnsi="Tw Cen MT" w:cs="Arial"/>
          <w:color w:val="000000" w:themeColor="text1"/>
        </w:rPr>
        <w:t>index !</w:t>
      </w:r>
      <w:proofErr w:type="gramEnd"/>
      <w:r w:rsidRPr="00C02669">
        <w:rPr>
          <w:rFonts w:ascii="Tw Cen MT" w:hAnsi="Tw Cen MT" w:cs="Arial"/>
          <w:color w:val="000000" w:themeColor="text1"/>
        </w:rPr>
        <w:t>=-1, then prints key is found at the location index+1 otherwise, prints “key not available”.</w:t>
      </w:r>
    </w:p>
    <w:tbl>
      <w:tblPr>
        <w:tblW w:w="0" w:type="auto"/>
        <w:tblCellSpacing w:w="15" w:type="dxa"/>
        <w:tblCellMar>
          <w:top w:w="15" w:type="dxa"/>
          <w:left w:w="15" w:type="dxa"/>
          <w:bottom w:w="15" w:type="dxa"/>
          <w:right w:w="15" w:type="dxa"/>
        </w:tblCellMar>
        <w:tblLook w:val="04A0"/>
      </w:tblPr>
      <w:tblGrid>
        <w:gridCol w:w="5219"/>
        <w:gridCol w:w="5434"/>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Pr>
                <w:rFonts w:ascii="Tw Cen MT" w:hAnsi="Tw Cen MT" w:cs="Arial"/>
                <w:noProof/>
                <w:color w:val="000000" w:themeColor="text1"/>
                <w:sz w:val="24"/>
                <w:szCs w:val="24"/>
              </w:rPr>
              <w:drawing>
                <wp:inline distT="0" distB="0" distL="0" distR="0">
                  <wp:extent cx="3246854" cy="4005618"/>
                  <wp:effectExtent l="19050" t="0" r="0" b="0"/>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srcRect/>
                          <a:stretch>
                            <a:fillRect/>
                          </a:stretch>
                        </pic:blipFill>
                        <pic:spPr bwMode="auto">
                          <a:xfrm>
                            <a:off x="0" y="0"/>
                            <a:ext cx="3246904" cy="4005680"/>
                          </a:xfrm>
                          <a:prstGeom prst="rect">
                            <a:avLst/>
                          </a:prstGeom>
                          <a:noFill/>
                          <a:ln w="9525">
                            <a:noFill/>
                            <a:miter lim="800000"/>
                            <a:headEnd/>
                            <a:tailEnd/>
                          </a:ln>
                        </pic:spPr>
                      </pic:pic>
                    </a:graphicData>
                  </a:graphic>
                </wp:inline>
              </w:drawing>
            </w:r>
          </w:p>
        </w:tc>
        <w:tc>
          <w:tcPr>
            <w:tcW w:w="5389"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p>
        </w:tc>
      </w:tr>
    </w:tbl>
    <w:p w:rsidR="009179BC" w:rsidRPr="00C02669" w:rsidRDefault="009179BC" w:rsidP="009179BC">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9179BC" w:rsidRPr="00C02669" w:rsidRDefault="009179BC" w:rsidP="009179BC">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9179BC" w:rsidRPr="00C02669" w:rsidTr="000A52DC">
        <w:trPr>
          <w:tblCellSpacing w:w="15" w:type="dxa"/>
        </w:trPr>
        <w:tc>
          <w:tcPr>
            <w:tcW w:w="0" w:type="auto"/>
            <w:tcBorders>
              <w:top w:val="nil"/>
              <w:left w:val="nil"/>
              <w:bottom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9179BC" w:rsidRPr="00C02669" w:rsidRDefault="009179BC"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tc>
        <w:tc>
          <w:tcPr>
            <w:tcW w:w="5395" w:type="dxa"/>
            <w:tcBorders>
              <w:top w:val="nil"/>
              <w:left w:val="nil"/>
              <w:bottom w:val="nil"/>
              <w:right w:val="nil"/>
            </w:tcBorders>
            <w:vAlign w:val="center"/>
            <w:hideMark/>
          </w:tcPr>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t"/>
                <w:rFonts w:ascii="Tw Cen MT" w:hAnsi="Tw Cen MT" w:cs="Arial"/>
                <w:color w:val="000000" w:themeColor="text1"/>
                <w:sz w:val="24"/>
                <w:szCs w:val="24"/>
                <w:bdr w:val="none" w:sz="0" w:space="0" w:color="auto" w:frame="1"/>
              </w:rPr>
              <w:t>Array</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length</w:t>
            </w:r>
            <w:r w:rsidRPr="00C02669">
              <w:rPr>
                <w:rStyle w:val="crayon-o"/>
                <w:rFonts w:ascii="Tw Cen MT" w:hAnsi="Tw Cen MT" w:cs="Arial"/>
                <w:color w:val="000000" w:themeColor="text1"/>
                <w:sz w:val="24"/>
                <w:szCs w:val="24"/>
                <w:bdr w:val="none" w:sz="0" w:space="0" w:color="auto" w:frame="1"/>
              </w:rPr>
              <w:t>:</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8</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search key </w:t>
            </w:r>
            <w:r w:rsidRPr="00C02669">
              <w:rPr>
                <w:rStyle w:val="crayon-v"/>
                <w:rFonts w:ascii="Tw Cen MT" w:hAnsi="Tw Cen MT" w:cs="Arial"/>
                <w:color w:val="000000" w:themeColor="text1"/>
                <w:sz w:val="24"/>
                <w:szCs w:val="24"/>
                <w:bdr w:val="none" w:sz="0" w:space="0" w:color="auto" w:frame="1"/>
              </w:rPr>
              <w:t>value</w:t>
            </w:r>
            <w:r w:rsidRPr="00C02669">
              <w:rPr>
                <w:rStyle w:val="crayon-o"/>
                <w:rFonts w:ascii="Tw Cen MT" w:hAnsi="Tw Cen MT" w:cs="Arial"/>
                <w:color w:val="000000" w:themeColor="text1"/>
                <w:sz w:val="24"/>
                <w:szCs w:val="24"/>
                <w:bdr w:val="none" w:sz="0" w:space="0" w:color="auto" w:frame="1"/>
              </w:rPr>
              <w:t>:</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9179BC" w:rsidRPr="00C02669" w:rsidRDefault="009179BC"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t"/>
                <w:rFonts w:ascii="Tw Cen MT" w:hAnsi="Tw Cen MT" w:cs="Arial"/>
                <w:color w:val="000000" w:themeColor="text1"/>
                <w:sz w:val="24"/>
                <w:szCs w:val="24"/>
                <w:bdr w:val="none" w:sz="0" w:space="0" w:color="auto" w:frame="1"/>
              </w:rPr>
              <w:t>is</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found at </w:t>
            </w:r>
            <w:r w:rsidRPr="00C02669">
              <w:rPr>
                <w:rStyle w:val="crayon-i"/>
                <w:rFonts w:ascii="Tw Cen MT" w:hAnsi="Tw Cen MT" w:cs="Arial"/>
                <w:color w:val="000000" w:themeColor="text1"/>
                <w:sz w:val="24"/>
                <w:szCs w:val="24"/>
                <w:bdr w:val="none" w:sz="0" w:space="0" w:color="auto" w:frame="1"/>
              </w:rPr>
              <w:t>location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p>
        </w:tc>
      </w:tr>
    </w:tbl>
    <w:p w:rsidR="009179BC" w:rsidRDefault="009179BC"/>
    <w:p w:rsidR="00EC5C43" w:rsidRDefault="00EC5C43" w:rsidP="00EC5C43">
      <w:pPr>
        <w:spacing w:after="0"/>
        <w:ind w:right="-432"/>
        <w:jc w:val="both"/>
        <w:rPr>
          <w:rStyle w:val="Strong"/>
          <w:rFonts w:ascii="Tw Cen MT" w:hAnsi="Tw Cen MT" w:cs="Arial"/>
          <w:color w:val="000000" w:themeColor="text1"/>
          <w:sz w:val="24"/>
          <w:szCs w:val="24"/>
          <w:bdr w:val="none" w:sz="0" w:space="0" w:color="auto" w:frame="1"/>
          <w:shd w:val="clear" w:color="auto" w:fill="FFFFFF"/>
        </w:rPr>
      </w:pPr>
      <w:r w:rsidRPr="00C02669">
        <w:rPr>
          <w:rStyle w:val="Strong"/>
          <w:rFonts w:ascii="Tw Cen MT" w:hAnsi="Tw Cen MT" w:cs="Arial"/>
          <w:color w:val="000000" w:themeColor="text1"/>
          <w:sz w:val="24"/>
          <w:szCs w:val="24"/>
          <w:bdr w:val="none" w:sz="0" w:space="0" w:color="auto" w:frame="1"/>
          <w:shd w:val="clear" w:color="auto" w:fill="FFFFFF"/>
        </w:rPr>
        <w:t>Sort Programs</w:t>
      </w:r>
    </w:p>
    <w:p w:rsidR="003A60A4" w:rsidRPr="006D7208" w:rsidRDefault="003A60A4" w:rsidP="003A60A4">
      <w:pPr>
        <w:pStyle w:val="Heading3"/>
        <w:spacing w:line="312" w:lineRule="atLeast"/>
        <w:jc w:val="both"/>
        <w:rPr>
          <w:rFonts w:ascii="Tw Cen MT" w:hAnsi="Tw Cen MT" w:cs="Arial"/>
          <w:bCs w:val="0"/>
          <w:color w:val="000000" w:themeColor="text1"/>
          <w:sz w:val="24"/>
          <w:szCs w:val="24"/>
        </w:rPr>
      </w:pPr>
      <w:r w:rsidRPr="006D7208">
        <w:rPr>
          <w:rFonts w:ascii="Tw Cen MT" w:hAnsi="Tw Cen MT" w:cs="Arial"/>
          <w:bCs w:val="0"/>
          <w:color w:val="000000" w:themeColor="text1"/>
          <w:sz w:val="24"/>
          <w:szCs w:val="24"/>
        </w:rPr>
        <w:lastRenderedPageBreak/>
        <w:t>32) </w:t>
      </w:r>
      <w:hyperlink r:id="rId235" w:history="1">
        <w:r>
          <w:rPr>
            <w:rStyle w:val="Hyperlink"/>
            <w:rFonts w:ascii="Tw Cen MT" w:hAnsi="Tw Cen MT" w:cs="Arial"/>
            <w:bCs w:val="0"/>
            <w:color w:val="000000" w:themeColor="text1"/>
            <w:sz w:val="24"/>
            <w:szCs w:val="24"/>
            <w:u w:val="none"/>
          </w:rPr>
          <w:t>S</w:t>
        </w:r>
        <w:r w:rsidRPr="006D7208">
          <w:rPr>
            <w:rStyle w:val="Hyperlink"/>
            <w:rFonts w:ascii="Tw Cen MT" w:hAnsi="Tw Cen MT" w:cs="Arial"/>
            <w:bCs w:val="0"/>
            <w:color w:val="000000" w:themeColor="text1"/>
            <w:sz w:val="24"/>
            <w:szCs w:val="24"/>
            <w:u w:val="none"/>
          </w:rPr>
          <w:t xml:space="preserve">ort </w:t>
        </w:r>
        <w:proofErr w:type="spellStart"/>
        <w:r w:rsidRPr="006D7208">
          <w:rPr>
            <w:rStyle w:val="Hyperlink"/>
            <w:rFonts w:ascii="Tw Cen MT" w:hAnsi="Tw Cen MT" w:cs="Arial"/>
            <w:bCs w:val="0"/>
            <w:color w:val="000000" w:themeColor="text1"/>
            <w:sz w:val="24"/>
            <w:szCs w:val="24"/>
            <w:u w:val="none"/>
          </w:rPr>
          <w:t>ArrayList</w:t>
        </w:r>
        <w:proofErr w:type="spellEnd"/>
        <w:r w:rsidRPr="006D7208">
          <w:rPr>
            <w:rStyle w:val="Hyperlink"/>
            <w:rFonts w:ascii="Tw Cen MT" w:hAnsi="Tw Cen MT" w:cs="Arial"/>
            <w:bCs w:val="0"/>
            <w:color w:val="000000" w:themeColor="text1"/>
            <w:sz w:val="24"/>
            <w:szCs w:val="24"/>
            <w:u w:val="none"/>
          </w:rPr>
          <w:t xml:space="preserve"> in descending order?</w:t>
        </w:r>
      </w:hyperlink>
    </w:p>
    <w:p w:rsidR="003A60A4" w:rsidRDefault="003A60A4" w:rsidP="003A60A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To sort the </w:t>
      </w:r>
      <w:proofErr w:type="spellStart"/>
      <w:r w:rsidRPr="00C02669">
        <w:rPr>
          <w:rFonts w:ascii="Tw Cen MT" w:hAnsi="Tw Cen MT" w:cs="Arial"/>
          <w:color w:val="000000" w:themeColor="text1"/>
        </w:rPr>
        <w:t>ArrayList</w:t>
      </w:r>
      <w:proofErr w:type="spellEnd"/>
      <w:r w:rsidRPr="00C02669">
        <w:rPr>
          <w:rFonts w:ascii="Tw Cen MT" w:hAnsi="Tw Cen MT" w:cs="Arial"/>
          <w:color w:val="000000" w:themeColor="text1"/>
        </w:rPr>
        <w:t xml:space="preserve"> in descending order, we can use the </w:t>
      </w:r>
      <w:proofErr w:type="spellStart"/>
      <w:r w:rsidRPr="00C02669">
        <w:rPr>
          <w:rFonts w:ascii="Tw Cen MT" w:hAnsi="Tw Cen MT" w:cs="Arial"/>
          <w:color w:val="000000" w:themeColor="text1"/>
        </w:rPr>
        <w:t>reverseOrder</w:t>
      </w:r>
      <w:proofErr w:type="spellEnd"/>
      <w:r w:rsidRPr="00C02669">
        <w:rPr>
          <w:rFonts w:ascii="Tw Cen MT" w:hAnsi="Tw Cen MT" w:cs="Arial"/>
          <w:color w:val="000000" w:themeColor="text1"/>
        </w:rPr>
        <w:t xml:space="preserve"> method of Collections class. </w:t>
      </w:r>
    </w:p>
    <w:p w:rsidR="003A60A4" w:rsidRDefault="003A60A4" w:rsidP="003A60A4">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Consider the following example.</w:t>
      </w:r>
    </w:p>
    <w:p w:rsidR="003A60A4" w:rsidRPr="00C02669" w:rsidRDefault="003A60A4" w:rsidP="003A60A4">
      <w:pPr>
        <w:pStyle w:val="NormalWeb"/>
        <w:spacing w:after="0" w:afterAutospacing="0"/>
        <w:jc w:val="both"/>
        <w:rPr>
          <w:rFonts w:ascii="Tw Cen MT" w:hAnsi="Tw Cen MT" w:cs="Arial"/>
          <w:color w:val="000000" w:themeColor="text1"/>
        </w:rPr>
      </w:pPr>
      <w:r w:rsidRPr="00FD5D55">
        <w:rPr>
          <w:rFonts w:ascii="Tw Cen MT" w:hAnsi="Tw Cen MT" w:cs="Arial"/>
          <w:noProof/>
          <w:color w:val="000000" w:themeColor="text1"/>
        </w:rPr>
        <w:drawing>
          <wp:inline distT="0" distB="0" distL="0" distR="0">
            <wp:extent cx="3521471" cy="3971498"/>
            <wp:effectExtent l="19050" t="0" r="2779" b="0"/>
            <wp:docPr id="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6" cstate="print"/>
                    <a:srcRect/>
                    <a:stretch>
                      <a:fillRect/>
                    </a:stretch>
                  </pic:blipFill>
                  <pic:spPr bwMode="auto">
                    <a:xfrm>
                      <a:off x="0" y="0"/>
                      <a:ext cx="3521287" cy="3971290"/>
                    </a:xfrm>
                    <a:prstGeom prst="rect">
                      <a:avLst/>
                    </a:prstGeom>
                    <a:noFill/>
                    <a:ln w="9525">
                      <a:noFill/>
                      <a:miter lim="800000"/>
                      <a:headEnd/>
                      <a:tailEnd/>
                    </a:ln>
                  </pic:spPr>
                </pic:pic>
              </a:graphicData>
            </a:graphic>
          </wp:inline>
        </w:drawing>
      </w:r>
    </w:p>
    <w:p w:rsidR="003A60A4" w:rsidRPr="00C02669" w:rsidRDefault="003A60A4" w:rsidP="003A60A4">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3A60A4" w:rsidRPr="00C02669" w:rsidRDefault="003A60A4" w:rsidP="003A60A4">
      <w:pPr>
        <w:pStyle w:val="HTMLPreformatted"/>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printing</w:t>
      </w:r>
      <w:proofErr w:type="gramEnd"/>
      <w:r w:rsidRPr="00C02669">
        <w:rPr>
          <w:rFonts w:ascii="Tw Cen MT" w:hAnsi="Tw Cen MT" w:cs="Arial"/>
          <w:color w:val="000000" w:themeColor="text1"/>
          <w:sz w:val="24"/>
          <w:szCs w:val="24"/>
        </w:rPr>
        <w:t xml:space="preserve"> the list....</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50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30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60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90</w:t>
      </w:r>
    </w:p>
    <w:p w:rsidR="003A60A4" w:rsidRPr="00C02669" w:rsidRDefault="003A60A4" w:rsidP="003A60A4">
      <w:pPr>
        <w:pStyle w:val="HTMLPreformatted"/>
        <w:jc w:val="both"/>
        <w:rPr>
          <w:rFonts w:ascii="Tw Cen MT" w:hAnsi="Tw Cen MT" w:cs="Arial"/>
          <w:color w:val="000000" w:themeColor="text1"/>
          <w:sz w:val="24"/>
          <w:szCs w:val="24"/>
        </w:rPr>
      </w:pPr>
      <w:proofErr w:type="gramStart"/>
      <w:r w:rsidRPr="00C02669">
        <w:rPr>
          <w:rFonts w:ascii="Tw Cen MT" w:hAnsi="Tw Cen MT" w:cs="Arial"/>
          <w:color w:val="000000" w:themeColor="text1"/>
          <w:sz w:val="24"/>
          <w:szCs w:val="24"/>
        </w:rPr>
        <w:t>printing</w:t>
      </w:r>
      <w:proofErr w:type="gramEnd"/>
      <w:r w:rsidRPr="00C02669">
        <w:rPr>
          <w:rFonts w:ascii="Tw Cen MT" w:hAnsi="Tw Cen MT" w:cs="Arial"/>
          <w:color w:val="000000" w:themeColor="text1"/>
          <w:sz w:val="24"/>
          <w:szCs w:val="24"/>
        </w:rPr>
        <w:t xml:space="preserve"> list in descending order....</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90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60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50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30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3A60A4" w:rsidRPr="00C02669" w:rsidRDefault="003A60A4" w:rsidP="003A60A4">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3A60A4" w:rsidRPr="00C02669" w:rsidRDefault="003A60A4" w:rsidP="00EC5C43">
      <w:pPr>
        <w:spacing w:after="0"/>
        <w:ind w:right="-432"/>
        <w:jc w:val="both"/>
        <w:rPr>
          <w:rStyle w:val="Strong"/>
          <w:rFonts w:ascii="Tw Cen MT" w:hAnsi="Tw Cen MT" w:cs="Arial"/>
          <w:color w:val="000000" w:themeColor="text1"/>
          <w:sz w:val="24"/>
          <w:szCs w:val="24"/>
          <w:bdr w:val="none" w:sz="0" w:space="0" w:color="auto" w:frame="1"/>
          <w:shd w:val="clear" w:color="auto" w:fill="FFFFFF"/>
        </w:rPr>
      </w:pPr>
      <w:r>
        <w:rPr>
          <w:rStyle w:val="Strong"/>
          <w:rFonts w:ascii="Tw Cen MT" w:hAnsi="Tw Cen MT" w:cs="Arial"/>
          <w:color w:val="000000" w:themeColor="text1"/>
          <w:sz w:val="24"/>
          <w:szCs w:val="24"/>
          <w:bdr w:val="none" w:sz="0" w:space="0" w:color="auto" w:frame="1"/>
          <w:shd w:val="clear" w:color="auto" w:fill="FFFFFF"/>
        </w:rPr>
        <w:t xml:space="preserve"> </w:t>
      </w:r>
    </w:p>
    <w:p w:rsidR="00EC5C43" w:rsidRPr="00C02669" w:rsidRDefault="00EC5C43" w:rsidP="00EC5C43">
      <w:pPr>
        <w:spacing w:after="0"/>
        <w:ind w:right="-432"/>
        <w:jc w:val="both"/>
        <w:rPr>
          <w:rFonts w:ascii="Tw Cen MT" w:eastAsia="Times New Roman" w:hAnsi="Tw Cen MT" w:cs="Arial"/>
          <w:b/>
          <w:bCs/>
          <w:color w:val="000000" w:themeColor="text1"/>
          <w:kern w:val="36"/>
          <w:sz w:val="24"/>
          <w:szCs w:val="24"/>
          <w:bdr w:val="none" w:sz="0" w:space="0" w:color="auto" w:frame="1"/>
        </w:rPr>
      </w:pPr>
      <w:r w:rsidRPr="00C02669">
        <w:rPr>
          <w:rFonts w:ascii="Tw Cen MT" w:eastAsia="Times New Roman" w:hAnsi="Tw Cen MT" w:cs="Arial"/>
          <w:b/>
          <w:bCs/>
          <w:color w:val="000000" w:themeColor="text1"/>
          <w:kern w:val="36"/>
          <w:sz w:val="24"/>
          <w:szCs w:val="24"/>
          <w:bdr w:val="none" w:sz="0" w:space="0" w:color="auto" w:frame="1"/>
        </w:rPr>
        <w:t>Merge Sort Java – Program 2 Ways</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Merge Sort </w:t>
      </w:r>
      <w:r w:rsidRPr="00C02669">
        <w:rPr>
          <w:rFonts w:ascii="Tw Cen MT" w:hAnsi="Tw Cen MT" w:cs="Arial"/>
          <w:color w:val="000000" w:themeColor="text1"/>
        </w:rPr>
        <w:t xml:space="preserve">is a basic comparison based sorting algorithm which generally has Arrays as </w:t>
      </w:r>
      <w:proofErr w:type="gramStart"/>
      <w:r w:rsidRPr="00C02669">
        <w:rPr>
          <w:rFonts w:ascii="Tw Cen MT" w:hAnsi="Tw Cen MT" w:cs="Arial"/>
          <w:color w:val="000000" w:themeColor="text1"/>
        </w:rPr>
        <w:t>it’s</w:t>
      </w:r>
      <w:proofErr w:type="gramEnd"/>
      <w:r w:rsidRPr="00C02669">
        <w:rPr>
          <w:rFonts w:ascii="Tw Cen MT" w:hAnsi="Tw Cen MT" w:cs="Arial"/>
          <w:color w:val="000000" w:themeColor="text1"/>
        </w:rPr>
        <w:t xml:space="preserve"> data structure.</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p>
    <w:p w:rsidR="00EC5C43" w:rsidRPr="00C02669" w:rsidRDefault="006D7208" w:rsidP="00EC5C43">
      <w:pPr>
        <w:pStyle w:val="Heading2"/>
        <w:spacing w:before="0" w:line="240" w:lineRule="atLeast"/>
        <w:jc w:val="both"/>
        <w:rPr>
          <w:rFonts w:ascii="Tw Cen MT" w:hAnsi="Tw Cen MT" w:cs="Arial"/>
          <w:b w:val="0"/>
          <w:bCs w:val="0"/>
          <w:color w:val="000000" w:themeColor="text1"/>
          <w:sz w:val="24"/>
          <w:szCs w:val="24"/>
        </w:rPr>
      </w:pPr>
      <w:r>
        <w:rPr>
          <w:rFonts w:ascii="Tw Cen MT" w:hAnsi="Tw Cen MT" w:cs="Arial"/>
          <w:b w:val="0"/>
          <w:bCs w:val="0"/>
          <w:noProof/>
          <w:color w:val="000000" w:themeColor="text1"/>
          <w:sz w:val="24"/>
          <w:szCs w:val="24"/>
        </w:rPr>
        <w:drawing>
          <wp:anchor distT="0" distB="0" distL="114300" distR="114300" simplePos="0" relativeHeight="251700224" behindDoc="0" locked="0" layoutInCell="1" allowOverlap="1">
            <wp:simplePos x="0" y="0"/>
            <wp:positionH relativeFrom="column">
              <wp:posOffset>4735830</wp:posOffset>
            </wp:positionH>
            <wp:positionV relativeFrom="paragraph">
              <wp:posOffset>47625</wp:posOffset>
            </wp:positionV>
            <wp:extent cx="2099310" cy="1844040"/>
            <wp:effectExtent l="19050" t="0" r="0" b="0"/>
            <wp:wrapThrough wrapText="bothSides">
              <wp:wrapPolygon edited="0">
                <wp:start x="-196" y="0"/>
                <wp:lineTo x="-196" y="21421"/>
                <wp:lineTo x="21561" y="21421"/>
                <wp:lineTo x="21561" y="0"/>
                <wp:lineTo x="-196" y="0"/>
              </wp:wrapPolygon>
            </wp:wrapThrough>
            <wp:docPr id="5" name="Picture 82" descr="merge sort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erge sort java"/>
                    <pic:cNvPicPr>
                      <a:picLocks noChangeAspect="1" noChangeArrowheads="1"/>
                    </pic:cNvPicPr>
                  </pic:nvPicPr>
                  <pic:blipFill>
                    <a:blip r:embed="rId237" cstate="print"/>
                    <a:srcRect/>
                    <a:stretch>
                      <a:fillRect/>
                    </a:stretch>
                  </pic:blipFill>
                  <pic:spPr bwMode="auto">
                    <a:xfrm>
                      <a:off x="0" y="0"/>
                      <a:ext cx="2099310" cy="1844040"/>
                    </a:xfrm>
                    <a:prstGeom prst="rect">
                      <a:avLst/>
                    </a:prstGeom>
                    <a:noFill/>
                    <a:ln w="9525">
                      <a:noFill/>
                      <a:miter lim="800000"/>
                      <a:headEnd/>
                      <a:tailEnd/>
                    </a:ln>
                  </pic:spPr>
                </pic:pic>
              </a:graphicData>
            </a:graphic>
          </wp:anchor>
        </w:drawing>
      </w:r>
      <w:r w:rsidR="00EC5C43" w:rsidRPr="00C02669">
        <w:rPr>
          <w:rFonts w:ascii="Tw Cen MT" w:hAnsi="Tw Cen MT" w:cs="Arial"/>
          <w:b w:val="0"/>
          <w:bCs w:val="0"/>
          <w:color w:val="000000" w:themeColor="text1"/>
          <w:sz w:val="24"/>
          <w:szCs w:val="24"/>
          <w:bdr w:val="none" w:sz="0" w:space="0" w:color="auto" w:frame="1"/>
        </w:rPr>
        <w:t>Using Array</w:t>
      </w:r>
      <w:r w:rsidRPr="006D7208">
        <w:rPr>
          <w:rFonts w:ascii="Tw Cen MT" w:hAnsi="Tw Cen MT" w:cs="Arial"/>
          <w:noProof/>
          <w:color w:val="000000" w:themeColor="text1"/>
          <w:sz w:val="24"/>
          <w:szCs w:val="24"/>
        </w:rPr>
        <w:t xml:space="preserve"> </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1)</w:t>
      </w:r>
      <w:r w:rsidRPr="00C02669">
        <w:rPr>
          <w:rFonts w:ascii="Tw Cen MT" w:hAnsi="Tw Cen MT" w:cs="Arial"/>
          <w:color w:val="000000" w:themeColor="text1"/>
        </w:rPr>
        <w:t> Merge sort combines the two sorted arrays in sorted format.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t>
      </w:r>
      <w:proofErr w:type="gramStart"/>
      <w:r w:rsidRPr="00C02669">
        <w:rPr>
          <w:rFonts w:ascii="Tw Cen MT" w:hAnsi="Tw Cen MT" w:cs="Arial"/>
          <w:color w:val="000000" w:themeColor="text1"/>
        </w:rPr>
        <w:t>Sort(</w:t>
      </w:r>
      <w:proofErr w:type="gramEnd"/>
      <w:r w:rsidRPr="00C02669">
        <w:rPr>
          <w:rFonts w:ascii="Tw Cen MT" w:hAnsi="Tw Cen MT" w:cs="Arial"/>
          <w:color w:val="000000" w:themeColor="text1"/>
        </w:rPr>
        <w:t xml:space="preserve">int a[],int </w:t>
      </w:r>
      <w:proofErr w:type="spellStart"/>
      <w:r w:rsidRPr="00C02669">
        <w:rPr>
          <w:rFonts w:ascii="Tw Cen MT" w:hAnsi="Tw Cen MT" w:cs="Arial"/>
          <w:color w:val="000000" w:themeColor="text1"/>
        </w:rPr>
        <w:t>l,int</w:t>
      </w:r>
      <w:proofErr w:type="spellEnd"/>
      <w:r w:rsidRPr="00C02669">
        <w:rPr>
          <w:rFonts w:ascii="Tw Cen MT" w:hAnsi="Tw Cen MT" w:cs="Arial"/>
          <w:color w:val="000000" w:themeColor="text1"/>
        </w:rPr>
        <w:t xml:space="preserve"> h) if l&lt;h then the array will be divided in to two partitions at the index m=(</w:t>
      </w:r>
      <w:proofErr w:type="spellStart"/>
      <w:r w:rsidRPr="00C02669">
        <w:rPr>
          <w:rFonts w:ascii="Tw Cen MT" w:hAnsi="Tw Cen MT" w:cs="Arial"/>
          <w:color w:val="000000" w:themeColor="text1"/>
        </w:rPr>
        <w:t>l+h</w:t>
      </w:r>
      <w:proofErr w:type="spellEnd"/>
      <w:r w:rsidRPr="00C02669">
        <w:rPr>
          <w:rFonts w:ascii="Tw Cen MT" w:hAnsi="Tw Cen MT" w:cs="Arial"/>
          <w:color w:val="000000" w:themeColor="text1"/>
        </w:rPr>
        <w:t>)/2.</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One array is from index l to m, the 2nd array is from m+1 to h.</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Sort(</w:t>
      </w:r>
      <w:proofErr w:type="spellStart"/>
      <w:r w:rsidRPr="00C02669">
        <w:rPr>
          <w:rFonts w:ascii="Tw Cen MT" w:hAnsi="Tw Cen MT" w:cs="Arial"/>
          <w:color w:val="000000" w:themeColor="text1"/>
        </w:rPr>
        <w:t>a,l,m</w:t>
      </w:r>
      <w:proofErr w:type="spellEnd"/>
      <w:r w:rsidRPr="00C02669">
        <w:rPr>
          <w:rFonts w:ascii="Tw Cen MT" w:hAnsi="Tw Cen MT" w:cs="Arial"/>
          <w:color w:val="000000" w:themeColor="text1"/>
        </w:rPr>
        <w:t>) calls the sort method and again divided in to partitions until there is no possibility to next partition, and each partition will be sorted, Sort(a,m+1,h) calls the sort() method recursively until no possibility for next partition and sorted the each partition.</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xml:space="preserve"> Merge method merge the partitions of the array by comparing the elements of two arrays and place the elements in </w:t>
      </w:r>
      <w:proofErr w:type="spellStart"/>
      <w:r w:rsidRPr="00C02669">
        <w:rPr>
          <w:rFonts w:ascii="Tw Cen MT" w:hAnsi="Tw Cen MT" w:cs="Arial"/>
          <w:color w:val="000000" w:themeColor="text1"/>
        </w:rPr>
        <w:t>order.</w:t>
      </w:r>
      <w:r w:rsidRPr="00C02669">
        <w:rPr>
          <w:rStyle w:val="Strong"/>
          <w:rFonts w:ascii="Tw Cen MT" w:eastAsiaTheme="majorEastAsia" w:hAnsi="Tw Cen MT" w:cs="Arial"/>
          <w:color w:val="000000" w:themeColor="text1"/>
          <w:bdr w:val="none" w:sz="0" w:space="0" w:color="auto" w:frame="1"/>
        </w:rPr>
        <w:t>is</w:t>
      </w:r>
      <w:proofErr w:type="spellEnd"/>
      <w:r w:rsidRPr="00C02669">
        <w:rPr>
          <w:rStyle w:val="Strong"/>
          <w:rFonts w:ascii="Tw Cen MT" w:eastAsiaTheme="majorEastAsia" w:hAnsi="Tw Cen MT" w:cs="Arial"/>
          <w:color w:val="000000" w:themeColor="text1"/>
          <w:bdr w:val="none" w:sz="0" w:space="0" w:color="auto" w:frame="1"/>
        </w:rPr>
        <w:t> </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In given example, the array is 12</w:t>
      </w:r>
      <w:proofErr w:type="gramStart"/>
      <w:r w:rsidRPr="00C02669">
        <w:rPr>
          <w:rFonts w:ascii="Tw Cen MT" w:hAnsi="Tw Cen MT" w:cs="Arial"/>
          <w:color w:val="000000" w:themeColor="text1"/>
        </w:rPr>
        <w:t>,4,0,5,3</w:t>
      </w:r>
      <w:proofErr w:type="gramEnd"/>
      <w:r w:rsidRPr="00C02669">
        <w:rPr>
          <w:rFonts w:ascii="Tw Cen MT" w:hAnsi="Tw Cen MT" w:cs="Arial"/>
          <w:color w:val="000000" w:themeColor="text1"/>
        </w:rPr>
        <w:t>. This array will be divided into two partitions.  12</w:t>
      </w:r>
      <w:proofErr w:type="gramStart"/>
      <w:r w:rsidRPr="00C02669">
        <w:rPr>
          <w:rFonts w:ascii="Tw Cen MT" w:hAnsi="Tw Cen MT" w:cs="Arial"/>
          <w:color w:val="000000" w:themeColor="text1"/>
        </w:rPr>
        <w:t>,4,0</w:t>
      </w:r>
      <w:proofErr w:type="gramEnd"/>
      <w:r w:rsidRPr="00C02669">
        <w:rPr>
          <w:rFonts w:ascii="Tw Cen MT" w:hAnsi="Tw Cen MT" w:cs="Arial"/>
          <w:color w:val="000000" w:themeColor="text1"/>
        </w:rPr>
        <w:t xml:space="preserve"> and 5,3.</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12</w:t>
      </w:r>
      <w:proofErr w:type="gramStart"/>
      <w:r w:rsidRPr="00C02669">
        <w:rPr>
          <w:rFonts w:ascii="Tw Cen MT" w:hAnsi="Tw Cen MT" w:cs="Arial"/>
          <w:color w:val="000000" w:themeColor="text1"/>
        </w:rPr>
        <w:t>,4,0</w:t>
      </w:r>
      <w:proofErr w:type="gramEnd"/>
      <w:r w:rsidRPr="00C02669">
        <w:rPr>
          <w:rFonts w:ascii="Tw Cen MT" w:hAnsi="Tw Cen MT" w:cs="Arial"/>
          <w:color w:val="000000" w:themeColor="text1"/>
        </w:rPr>
        <w:t xml:space="preserve"> again divided into 12 ,4 and 0. 12,4 again divided into 12 and 4 merge method sort the two partitions 12,4 and merge both partitions as 4,12, again merge method sort the two partitions 12,4 and 0 and merge both partitions as 0,4,12.</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Similarly, 5</w:t>
      </w:r>
      <w:proofErr w:type="gramStart"/>
      <w:r w:rsidRPr="00C02669">
        <w:rPr>
          <w:rFonts w:ascii="Tw Cen MT" w:hAnsi="Tw Cen MT" w:cs="Arial"/>
          <w:color w:val="000000" w:themeColor="text1"/>
        </w:rPr>
        <w:t>,3</w:t>
      </w:r>
      <w:proofErr w:type="gramEnd"/>
      <w:r w:rsidRPr="00C02669">
        <w:rPr>
          <w:rFonts w:ascii="Tw Cen MT" w:hAnsi="Tw Cen MT" w:cs="Arial"/>
          <w:color w:val="000000" w:themeColor="text1"/>
        </w:rPr>
        <w:t xml:space="preserve"> divided into two partitions 5,3. Merge method sort the two partitions and merge both partitions as 3</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Now merge method sort the two partitions 0,4,12 and 3</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 xml:space="preserve"> and merge these two as 0,3,4,5,12.</w:t>
      </w:r>
    </w:p>
    <w:p w:rsidR="00EC5C43" w:rsidRDefault="00EC5C43" w:rsidP="00EC5C43">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500113" cy="8038531"/>
            <wp:effectExtent l="19050" t="0" r="5087" b="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srcRect/>
                    <a:stretch>
                      <a:fillRect/>
                    </a:stretch>
                  </pic:blipFill>
                  <pic:spPr bwMode="auto">
                    <a:xfrm>
                      <a:off x="0" y="0"/>
                      <a:ext cx="3506723" cy="8053711"/>
                    </a:xfrm>
                    <a:prstGeom prst="rect">
                      <a:avLst/>
                    </a:prstGeom>
                    <a:noFill/>
                    <a:ln w="9525">
                      <a:noFill/>
                      <a:miter lim="800000"/>
                      <a:headEnd/>
                      <a:tailEnd/>
                    </a:ln>
                  </pic:spPr>
                </pic:pic>
              </a:graphicData>
            </a:graphic>
          </wp:inline>
        </w:drawing>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EC5C43" w:rsidRPr="00C02669" w:rsidTr="000A52DC">
        <w:trPr>
          <w:tblCellSpacing w:w="15" w:type="dxa"/>
        </w:trPr>
        <w:tc>
          <w:tcPr>
            <w:tcW w:w="0" w:type="auto"/>
            <w:tcBorders>
              <w:top w:val="nil"/>
              <w:left w:val="nil"/>
              <w:bottom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3</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tc>
        <w:tc>
          <w:tcPr>
            <w:tcW w:w="5395" w:type="dxa"/>
            <w:tcBorders>
              <w:top w:val="nil"/>
              <w:left w:val="nil"/>
              <w:bottom w:val="nil"/>
              <w:right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e"/>
                <w:rFonts w:ascii="Tw Cen MT" w:hAnsi="Tw Cen MT" w:cs="Arial"/>
                <w:color w:val="000000" w:themeColor="text1"/>
                <w:sz w:val="24"/>
                <w:szCs w:val="24"/>
                <w:bdr w:val="none" w:sz="0" w:space="0" w:color="auto" w:frame="1"/>
              </w:rPr>
              <w:t xml:space="preserve">Enter number of 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the </w:t>
            </w:r>
            <w:r w:rsidRPr="00C02669">
              <w:rPr>
                <w:rStyle w:val="crayon-t"/>
                <w:rFonts w:ascii="Tw Cen MT" w:hAnsi="Tw Cen MT" w:cs="Arial"/>
                <w:color w:val="000000" w:themeColor="text1"/>
                <w:sz w:val="24"/>
                <w:szCs w:val="24"/>
                <w:bdr w:val="none" w:sz="0" w:space="0" w:color="auto" w:frame="1"/>
              </w:rPr>
              <w:t>array</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12</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array</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after </w:t>
            </w:r>
            <w:r w:rsidRPr="00C02669">
              <w:rPr>
                <w:rStyle w:val="crayon-i"/>
                <w:rFonts w:ascii="Tw Cen MT" w:hAnsi="Tw Cen MT" w:cs="Arial"/>
                <w:color w:val="000000" w:themeColor="text1"/>
                <w:sz w:val="24"/>
                <w:szCs w:val="24"/>
                <w:bdr w:val="none" w:sz="0" w:space="0" w:color="auto" w:frame="1"/>
              </w:rPr>
              <w:t>sorting</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12</w:t>
            </w:r>
          </w:p>
        </w:tc>
      </w:tr>
    </w:tbl>
    <w:p w:rsidR="00EC5C43" w:rsidRPr="00C02669" w:rsidRDefault="00EC5C43" w:rsidP="00EC5C43">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lastRenderedPageBreak/>
        <w:t>Using Buffered Reader</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t>
      </w:r>
      <w:proofErr w:type="spellStart"/>
      <w:proofErr w:type="gramStart"/>
      <w:r w:rsidRPr="00C02669">
        <w:rPr>
          <w:rFonts w:ascii="Tw Cen MT" w:hAnsi="Tw Cen MT" w:cs="Arial"/>
          <w:color w:val="000000" w:themeColor="text1"/>
        </w:rPr>
        <w:t>readLine</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method of </w:t>
      </w:r>
      <w:proofErr w:type="spellStart"/>
      <w:r w:rsidRPr="00C02669">
        <w:rPr>
          <w:rFonts w:ascii="Tw Cen MT" w:hAnsi="Tw Cen MT" w:cs="Arial"/>
          <w:color w:val="000000" w:themeColor="text1"/>
        </w:rPr>
        <w:t>BufferedReader</w:t>
      </w:r>
      <w:proofErr w:type="spellEnd"/>
      <w:r w:rsidRPr="00C02669">
        <w:rPr>
          <w:rFonts w:ascii="Tw Cen MT" w:hAnsi="Tw Cen MT" w:cs="Arial"/>
          <w:color w:val="000000" w:themeColor="text1"/>
        </w:rPr>
        <w:t xml:space="preserve"> class reads the data line by line.</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t>
      </w:r>
      <w:proofErr w:type="spellStart"/>
      <w:r w:rsidRPr="00C02669">
        <w:rPr>
          <w:rFonts w:ascii="Tw Cen MT" w:hAnsi="Tw Cen MT" w:cs="Arial"/>
          <w:color w:val="000000" w:themeColor="text1"/>
        </w:rPr>
        <w:t>BufferedReader</w:t>
      </w:r>
      <w:proofErr w:type="spellEnd"/>
      <w:r w:rsidRPr="00C02669">
        <w:rPr>
          <w:rFonts w:ascii="Tw Cen MT" w:hAnsi="Tw Cen MT" w:cs="Arial"/>
          <w:color w:val="000000" w:themeColor="text1"/>
        </w:rPr>
        <w:t xml:space="preserve"> class reads the charter as String. If we do not mention the size of the </w:t>
      </w:r>
      <w:proofErr w:type="spellStart"/>
      <w:r w:rsidRPr="00C02669">
        <w:rPr>
          <w:rFonts w:ascii="Tw Cen MT" w:hAnsi="Tw Cen MT" w:cs="Arial"/>
          <w:color w:val="000000" w:themeColor="text1"/>
        </w:rPr>
        <w:t>BufferedReader</w:t>
      </w:r>
      <w:proofErr w:type="spellEnd"/>
      <w:r w:rsidRPr="00C02669">
        <w:rPr>
          <w:rFonts w:ascii="Tw Cen MT" w:hAnsi="Tw Cen MT" w:cs="Arial"/>
          <w:color w:val="000000" w:themeColor="text1"/>
        </w:rPr>
        <w:t xml:space="preserve"> then it uses the default size.</w:t>
      </w:r>
    </w:p>
    <w:p w:rsidR="00EC5C43" w:rsidRDefault="00EC5C43" w:rsidP="00EC5C43">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315544" cy="6762465"/>
            <wp:effectExtent l="19050" t="0" r="0" b="0"/>
            <wp:docPr id="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cstate="print"/>
                    <a:srcRect/>
                    <a:stretch>
                      <a:fillRect/>
                    </a:stretch>
                  </pic:blipFill>
                  <pic:spPr bwMode="auto">
                    <a:xfrm>
                      <a:off x="0" y="0"/>
                      <a:ext cx="3315539" cy="6762455"/>
                    </a:xfrm>
                    <a:prstGeom prst="rect">
                      <a:avLst/>
                    </a:prstGeom>
                    <a:noFill/>
                    <a:ln w="9525">
                      <a:noFill/>
                      <a:miter lim="800000"/>
                      <a:headEnd/>
                      <a:tailEnd/>
                    </a:ln>
                  </pic:spPr>
                </pic:pic>
              </a:graphicData>
            </a:graphic>
          </wp:inline>
        </w:drawing>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EC5C43" w:rsidRPr="00C02669" w:rsidRDefault="00EC5C43" w:rsidP="00EC5C43">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 for merge sort</w:t>
      </w:r>
    </w:p>
    <w:tbl>
      <w:tblPr>
        <w:tblW w:w="0" w:type="auto"/>
        <w:tblCellSpacing w:w="15" w:type="dxa"/>
        <w:tblCellMar>
          <w:top w:w="15" w:type="dxa"/>
          <w:left w:w="15" w:type="dxa"/>
          <w:bottom w:w="15" w:type="dxa"/>
          <w:right w:w="15" w:type="dxa"/>
        </w:tblCellMar>
        <w:tblLook w:val="04A0"/>
      </w:tblPr>
      <w:tblGrid>
        <w:gridCol w:w="340"/>
        <w:gridCol w:w="5440"/>
      </w:tblGrid>
      <w:tr w:rsidR="00EC5C43" w:rsidRPr="00C02669" w:rsidTr="000A52DC">
        <w:trPr>
          <w:tblCellSpacing w:w="15" w:type="dxa"/>
        </w:trPr>
        <w:tc>
          <w:tcPr>
            <w:tcW w:w="0" w:type="auto"/>
            <w:tcBorders>
              <w:top w:val="nil"/>
              <w:left w:val="nil"/>
              <w:bottom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9</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tc>
        <w:tc>
          <w:tcPr>
            <w:tcW w:w="5395" w:type="dxa"/>
            <w:tcBorders>
              <w:top w:val="nil"/>
              <w:left w:val="nil"/>
              <w:bottom w:val="nil"/>
              <w:right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e"/>
                <w:rFonts w:ascii="Tw Cen MT" w:hAnsi="Tw Cen MT" w:cs="Arial"/>
                <w:color w:val="000000" w:themeColor="text1"/>
                <w:sz w:val="24"/>
                <w:szCs w:val="24"/>
                <w:bdr w:val="none" w:sz="0" w:space="0" w:color="auto" w:frame="1"/>
              </w:rPr>
              <w:t xml:space="preserve">Enter number of 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the </w:t>
            </w:r>
            <w:r w:rsidRPr="00C02669">
              <w:rPr>
                <w:rStyle w:val="crayon-t"/>
                <w:rFonts w:ascii="Tw Cen MT" w:hAnsi="Tw Cen MT" w:cs="Arial"/>
                <w:color w:val="000000" w:themeColor="text1"/>
                <w:sz w:val="24"/>
                <w:szCs w:val="24"/>
                <w:bdr w:val="none" w:sz="0" w:space="0" w:color="auto" w:frame="1"/>
              </w:rPr>
              <w:t>array</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array</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12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after </w:t>
            </w:r>
            <w:r w:rsidRPr="00C02669">
              <w:rPr>
                <w:rStyle w:val="crayon-i"/>
                <w:rFonts w:ascii="Tw Cen MT" w:hAnsi="Tw Cen MT" w:cs="Arial"/>
                <w:color w:val="000000" w:themeColor="text1"/>
                <w:sz w:val="24"/>
                <w:szCs w:val="24"/>
                <w:bdr w:val="none" w:sz="0" w:space="0" w:color="auto" w:frame="1"/>
              </w:rPr>
              <w:t>sorting</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12</w:t>
            </w:r>
          </w:p>
        </w:tc>
      </w:tr>
    </w:tbl>
    <w:p w:rsidR="00EC5C43" w:rsidRPr="00C02669" w:rsidRDefault="00EC5C43" w:rsidP="00EC5C43">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EC5C43" w:rsidRPr="00C02669" w:rsidRDefault="00EC5C43" w:rsidP="00EC5C43">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Selection Sort</w:t>
      </w:r>
    </w:p>
    <w:p w:rsidR="00EC5C43" w:rsidRPr="00C02669" w:rsidRDefault="00EC5C43" w:rsidP="00EC5C43">
      <w:pPr>
        <w:pStyle w:val="Heading2"/>
        <w:spacing w:before="0" w:line="240" w:lineRule="atLeast"/>
        <w:jc w:val="both"/>
        <w:rPr>
          <w:rFonts w:ascii="Tw Cen MT" w:hAnsi="Tw Cen MT" w:cs="Arial"/>
          <w:b w:val="0"/>
          <w:bCs w:val="0"/>
          <w:color w:val="000000" w:themeColor="text1"/>
          <w:sz w:val="24"/>
          <w:szCs w:val="24"/>
        </w:rPr>
      </w:pPr>
      <w:r w:rsidRPr="00237CC0">
        <w:rPr>
          <w:rFonts w:ascii="Tw Cen MT" w:eastAsia="Times New Roman" w:hAnsi="Tw Cen MT" w:cs="Arial"/>
          <w:b w:val="0"/>
          <w:bCs w:val="0"/>
          <w:color w:val="000000" w:themeColor="text1"/>
          <w:sz w:val="24"/>
          <w:szCs w:val="24"/>
        </w:rPr>
        <w:t xml:space="preserve">Method – </w:t>
      </w:r>
      <w:r w:rsidRPr="00237CC0">
        <w:rPr>
          <w:rFonts w:ascii="Tw Cen MT" w:hAnsi="Tw Cen MT" w:cs="Arial"/>
          <w:b w:val="0"/>
          <w:bCs w:val="0"/>
          <w:color w:val="000000" w:themeColor="text1"/>
          <w:sz w:val="24"/>
          <w:szCs w:val="24"/>
        </w:rPr>
        <w:t>1</w:t>
      </w:r>
      <w:r w:rsidRPr="00C02669">
        <w:rPr>
          <w:rFonts w:ascii="Tw Cen MT" w:hAnsi="Tw Cen MT" w:cs="Arial"/>
          <w:b w:val="0"/>
          <w:bCs w:val="0"/>
          <w:color w:val="000000" w:themeColor="text1"/>
          <w:sz w:val="24"/>
          <w:szCs w:val="24"/>
          <w:bdr w:val="none" w:sz="0" w:space="0" w:color="auto" w:frame="1"/>
        </w:rPr>
        <w:t xml:space="preserve"> Using Array</w:t>
      </w:r>
    </w:p>
    <w:p w:rsidR="00EC5C43" w:rsidRDefault="00EC5C43" w:rsidP="00EC5C43">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hAnsi="Tw Cen MT" w:cs="Arial"/>
          <w:noProof/>
          <w:color w:val="000000" w:themeColor="text1"/>
          <w:bdr w:val="none" w:sz="0" w:space="0" w:color="auto" w:frame="1"/>
        </w:rPr>
        <w:drawing>
          <wp:inline distT="0" distB="0" distL="0" distR="0">
            <wp:extent cx="3196594" cy="4954137"/>
            <wp:effectExtent l="19050" t="0" r="3806" b="0"/>
            <wp:docPr id="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srcRect/>
                    <a:stretch>
                      <a:fillRect/>
                    </a:stretch>
                  </pic:blipFill>
                  <pic:spPr bwMode="auto">
                    <a:xfrm>
                      <a:off x="0" y="0"/>
                      <a:ext cx="3196699" cy="4954299"/>
                    </a:xfrm>
                    <a:prstGeom prst="rect">
                      <a:avLst/>
                    </a:prstGeom>
                    <a:noFill/>
                    <a:ln w="9525">
                      <a:noFill/>
                      <a:miter lim="800000"/>
                      <a:headEnd/>
                      <a:tailEnd/>
                    </a:ln>
                  </pic:spPr>
                </pic:pic>
              </a:graphicData>
            </a:graphic>
          </wp:inline>
        </w:drawing>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EC5C43" w:rsidRPr="00C02669" w:rsidTr="000A52DC">
        <w:trPr>
          <w:tblCellSpacing w:w="15" w:type="dxa"/>
        </w:trPr>
        <w:tc>
          <w:tcPr>
            <w:tcW w:w="0" w:type="auto"/>
            <w:tcBorders>
              <w:top w:val="nil"/>
              <w:left w:val="nil"/>
              <w:bottom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the </w:t>
            </w:r>
            <w:r w:rsidRPr="00C02669">
              <w:rPr>
                <w:rStyle w:val="crayon-t"/>
                <w:rFonts w:ascii="Tw Cen MT" w:hAnsi="Tw Cen MT" w:cs="Arial"/>
                <w:color w:val="000000" w:themeColor="text1"/>
                <w:sz w:val="24"/>
                <w:szCs w:val="24"/>
                <w:bdr w:val="none" w:sz="0" w:space="0" w:color="auto" w:frame="1"/>
              </w:rPr>
              <w:t>array</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23</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99</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array</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99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after </w:t>
            </w:r>
            <w:r w:rsidRPr="00C02669">
              <w:rPr>
                <w:rStyle w:val="crayon-i"/>
                <w:rFonts w:ascii="Tw Cen MT" w:hAnsi="Tw Cen MT" w:cs="Arial"/>
                <w:color w:val="000000" w:themeColor="text1"/>
                <w:sz w:val="24"/>
                <w:szCs w:val="24"/>
                <w:bdr w:val="none" w:sz="0" w:space="0" w:color="auto" w:frame="1"/>
              </w:rPr>
              <w:t>sorting</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99</w:t>
            </w:r>
          </w:p>
        </w:tc>
      </w:tr>
    </w:tbl>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Explanation For Above Algorithm:</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The entered numbers will store in to the int array </w:t>
      </w:r>
      <w:proofErr w:type="gramStart"/>
      <w:r w:rsidRPr="00C02669">
        <w:rPr>
          <w:rFonts w:ascii="Tw Cen MT" w:hAnsi="Tw Cen MT" w:cs="Arial"/>
          <w:color w:val="000000" w:themeColor="text1"/>
        </w:rPr>
        <w:t>a[</w:t>
      </w:r>
      <w:proofErr w:type="gramEnd"/>
      <w:r w:rsidRPr="00C02669">
        <w:rPr>
          <w:rFonts w:ascii="Tw Cen MT" w:hAnsi="Tw Cen MT" w:cs="Arial"/>
          <w:color w:val="000000" w:themeColor="text1"/>
        </w:rPr>
        <w:t xml:space="preserve">] using for loop with the structure for(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=0;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&lt; 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t>
      </w:r>
      <w:proofErr w:type="spellStart"/>
      <w:proofErr w:type="gramStart"/>
      <w:r w:rsidRPr="00C02669">
        <w:rPr>
          <w:rFonts w:ascii="Tw Cen MT" w:hAnsi="Tw Cen MT" w:cs="Arial"/>
          <w:color w:val="000000" w:themeColor="text1"/>
        </w:rPr>
        <w:t>Printarray</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int a[]) will print the numbers, from the index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=0 to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&lt;length of the array.</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w:t>
      </w:r>
      <w:proofErr w:type="gramStart"/>
      <w:r w:rsidRPr="00C02669">
        <w:rPr>
          <w:rFonts w:ascii="Tw Cen MT" w:hAnsi="Tw Cen MT" w:cs="Arial"/>
          <w:color w:val="000000" w:themeColor="text1"/>
        </w:rPr>
        <w:t>Sort(</w:t>
      </w:r>
      <w:proofErr w:type="gramEnd"/>
      <w:r w:rsidRPr="00C02669">
        <w:rPr>
          <w:rFonts w:ascii="Tw Cen MT" w:hAnsi="Tw Cen MT" w:cs="Arial"/>
          <w:color w:val="000000" w:themeColor="text1"/>
        </w:rPr>
        <w:t>int a[]) will sort the numbers in ascending order. The inner loop will find the next least number to the previous number and the outer loop will place the least number in proper position in the array.</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Given numbers are 9, 0, 1, 23, 99, </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w:t>
      </w:r>
      <w:r w:rsidRPr="00C02669">
        <w:rPr>
          <w:rFonts w:ascii="Tw Cen MT" w:hAnsi="Tw Cen MT" w:cs="Arial"/>
          <w:color w:val="000000" w:themeColor="text1"/>
        </w:rPr>
        <w:t> The inner loop will compare the first two numbers 9</w:t>
      </w:r>
      <w:proofErr w:type="gramStart"/>
      <w:r w:rsidRPr="00C02669">
        <w:rPr>
          <w:rFonts w:ascii="Tw Cen MT" w:hAnsi="Tw Cen MT" w:cs="Arial"/>
          <w:color w:val="000000" w:themeColor="text1"/>
        </w:rPr>
        <w:t>,0</w:t>
      </w:r>
      <w:proofErr w:type="gramEnd"/>
      <w:r w:rsidRPr="00C02669">
        <w:rPr>
          <w:rFonts w:ascii="Tw Cen MT" w:hAnsi="Tw Cen MT" w:cs="Arial"/>
          <w:color w:val="000000" w:themeColor="text1"/>
        </w:rPr>
        <w:t xml:space="preserve"> , the least number is 0, then the loop compares 0 with 1, 23, 99, 5. There is no least number available than 0. So outer loop swap the 9</w:t>
      </w:r>
      <w:proofErr w:type="gramStart"/>
      <w:r w:rsidRPr="00C02669">
        <w:rPr>
          <w:rFonts w:ascii="Tw Cen MT" w:hAnsi="Tw Cen MT" w:cs="Arial"/>
          <w:color w:val="000000" w:themeColor="text1"/>
        </w:rPr>
        <w:t>,0</w:t>
      </w:r>
      <w:proofErr w:type="gramEnd"/>
      <w:r w:rsidRPr="00C02669">
        <w:rPr>
          <w:rFonts w:ascii="Tw Cen MT" w:hAnsi="Tw Cen MT" w:cs="Arial"/>
          <w:color w:val="000000" w:themeColor="text1"/>
        </w:rPr>
        <w:t xml:space="preserve"> numbers. Then the series is 0, 9, 1, 23, 99, </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w:t>
      </w:r>
      <w:r w:rsidRPr="00C02669">
        <w:rPr>
          <w:rFonts w:ascii="Tw Cen MT" w:hAnsi="Tw Cen MT" w:cs="Arial"/>
          <w:color w:val="000000" w:themeColor="text1"/>
        </w:rPr>
        <w:t> Now the inner loop compares the 9</w:t>
      </w:r>
      <w:proofErr w:type="gramStart"/>
      <w:r w:rsidRPr="00C02669">
        <w:rPr>
          <w:rFonts w:ascii="Tw Cen MT" w:hAnsi="Tw Cen MT" w:cs="Arial"/>
          <w:color w:val="000000" w:themeColor="text1"/>
        </w:rPr>
        <w:t>,1</w:t>
      </w:r>
      <w:proofErr w:type="gramEnd"/>
      <w:r w:rsidRPr="00C02669">
        <w:rPr>
          <w:rFonts w:ascii="Tw Cen MT" w:hAnsi="Tw Cen MT" w:cs="Arial"/>
          <w:color w:val="000000" w:themeColor="text1"/>
        </w:rPr>
        <w:t>, the number 1 is the least than 9, then compare 1 with 23, 99, 5. Compare with the next elements, 1 is the least number. Outer loop swap the numbers 9</w:t>
      </w:r>
      <w:proofErr w:type="gramStart"/>
      <w:r w:rsidRPr="00C02669">
        <w:rPr>
          <w:rFonts w:ascii="Tw Cen MT" w:hAnsi="Tw Cen MT" w:cs="Arial"/>
          <w:color w:val="000000" w:themeColor="text1"/>
        </w:rPr>
        <w:t>,1</w:t>
      </w:r>
      <w:proofErr w:type="gramEnd"/>
      <w:r w:rsidRPr="00C02669">
        <w:rPr>
          <w:rFonts w:ascii="Tw Cen MT" w:hAnsi="Tw Cen MT" w:cs="Arial"/>
          <w:color w:val="000000" w:themeColor="text1"/>
        </w:rPr>
        <w:t xml:space="preserve">. Now the series is 0, 1, 9, 23, 99, </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c)</w:t>
      </w:r>
      <w:r w:rsidRPr="00C02669">
        <w:rPr>
          <w:rFonts w:ascii="Tw Cen MT" w:hAnsi="Tw Cen MT" w:cs="Arial"/>
          <w:color w:val="000000" w:themeColor="text1"/>
        </w:rPr>
        <w:t> Compare 9</w:t>
      </w:r>
      <w:proofErr w:type="gramStart"/>
      <w:r w:rsidRPr="00C02669">
        <w:rPr>
          <w:rFonts w:ascii="Tw Cen MT" w:hAnsi="Tw Cen MT" w:cs="Arial"/>
          <w:color w:val="000000" w:themeColor="text1"/>
        </w:rPr>
        <w:t>,23</w:t>
      </w:r>
      <w:proofErr w:type="gramEnd"/>
      <w:r w:rsidRPr="00C02669">
        <w:rPr>
          <w:rFonts w:ascii="Tw Cen MT" w:hAnsi="Tw Cen MT" w:cs="Arial"/>
          <w:color w:val="000000" w:themeColor="text1"/>
        </w:rPr>
        <w:t>, then the least number is 9, find the least number than 9. In this series 5 is least compare with 9, so the outer loop swap the numbers 9</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 xml:space="preserve">. The series is 0, 1, 5, 23, 99, </w:t>
      </w:r>
      <w:proofErr w:type="gramStart"/>
      <w:r w:rsidRPr="00C02669">
        <w:rPr>
          <w:rFonts w:ascii="Tw Cen MT" w:hAnsi="Tw Cen MT" w:cs="Arial"/>
          <w:color w:val="000000" w:themeColor="text1"/>
        </w:rPr>
        <w:t>9</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d)</w:t>
      </w:r>
      <w:r w:rsidRPr="00C02669">
        <w:rPr>
          <w:rFonts w:ascii="Tw Cen MT" w:hAnsi="Tw Cen MT" w:cs="Arial"/>
          <w:color w:val="000000" w:themeColor="text1"/>
        </w:rPr>
        <w:t> Compare 23,99, the least number is 23, find the least number than 23, 9 is the least number in the remaining series, Outer loop swap the numbers 23,9.Now the series is 0,1,5,9,99,23.</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e</w:t>
      </w:r>
      <w:proofErr w:type="gramEnd"/>
      <w:r w:rsidRPr="00C02669">
        <w:rPr>
          <w:rStyle w:val="Strong"/>
          <w:rFonts w:ascii="Tw Cen MT" w:eastAsiaTheme="majorEastAsia" w:hAnsi="Tw Cen MT" w:cs="Arial"/>
          <w:color w:val="000000" w:themeColor="text1"/>
          <w:bdr w:val="none" w:sz="0" w:space="0" w:color="auto" w:frame="1"/>
        </w:rPr>
        <w:t>)</w:t>
      </w:r>
      <w:r w:rsidRPr="00C02669">
        <w:rPr>
          <w:rFonts w:ascii="Tw Cen MT" w:hAnsi="Tw Cen MT" w:cs="Arial"/>
          <w:color w:val="000000" w:themeColor="text1"/>
        </w:rPr>
        <w:t> Compare 99 with 23, 23 is the least number, swap the numbers 23,99.</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After selection sort, the number series is 0, 1, 5, 9, 23, </w:t>
      </w:r>
      <w:proofErr w:type="gramStart"/>
      <w:r w:rsidRPr="00C02669">
        <w:rPr>
          <w:rFonts w:ascii="Tw Cen MT" w:hAnsi="Tw Cen MT" w:cs="Arial"/>
          <w:color w:val="000000" w:themeColor="text1"/>
        </w:rPr>
        <w:t>99</w:t>
      </w:r>
      <w:proofErr w:type="gramEnd"/>
      <w:r w:rsidRPr="00C02669">
        <w:rPr>
          <w:rFonts w:ascii="Tw Cen MT" w:hAnsi="Tw Cen MT" w:cs="Arial"/>
          <w:color w:val="000000" w:themeColor="text1"/>
        </w:rPr>
        <w:t>.</w:t>
      </w:r>
    </w:p>
    <w:p w:rsidR="00EC5C43" w:rsidRPr="00C02669" w:rsidRDefault="00EC5C43" w:rsidP="00EC5C43">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Buffered Reader</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Buffered Reader class reads the text from character input stream. In this program, “</w:t>
      </w:r>
      <w:proofErr w:type="spellStart"/>
      <w:r w:rsidRPr="00C02669">
        <w:rPr>
          <w:rFonts w:ascii="Tw Cen MT" w:hAnsi="Tw Cen MT" w:cs="Arial"/>
          <w:color w:val="000000" w:themeColor="text1"/>
        </w:rPr>
        <w:t>InputStreamReader</w:t>
      </w:r>
      <w:proofErr w:type="spellEnd"/>
      <w:r w:rsidRPr="00C02669">
        <w:rPr>
          <w:rFonts w:ascii="Tw Cen MT" w:hAnsi="Tw Cen MT" w:cs="Arial"/>
          <w:color w:val="000000" w:themeColor="text1"/>
        </w:rPr>
        <w:t>” is the character input stream reader, which converts bytes into characters “</w:t>
      </w:r>
      <w:proofErr w:type="spellStart"/>
      <w:r w:rsidRPr="00C02669">
        <w:rPr>
          <w:rFonts w:ascii="Tw Cen MT" w:hAnsi="Tw Cen MT" w:cs="Arial"/>
          <w:color w:val="000000" w:themeColor="text1"/>
        </w:rPr>
        <w:t>System.in</w:t>
      </w:r>
      <w:proofErr w:type="spellEnd"/>
      <w:r w:rsidRPr="00C02669">
        <w:rPr>
          <w:rFonts w:ascii="Tw Cen MT" w:hAnsi="Tw Cen MT" w:cs="Arial"/>
          <w:color w:val="000000" w:themeColor="text1"/>
        </w:rPr>
        <w:t>” reads the bytes from the keyboard.</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t>
      </w:r>
      <w:proofErr w:type="spellStart"/>
      <w:proofErr w:type="gramStart"/>
      <w:r w:rsidRPr="00C02669">
        <w:rPr>
          <w:rFonts w:ascii="Tw Cen MT" w:hAnsi="Tw Cen MT" w:cs="Arial"/>
          <w:color w:val="000000" w:themeColor="text1"/>
        </w:rPr>
        <w:t>b.readLine</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reads the text as string, convert the string into an integer using </w:t>
      </w:r>
      <w:proofErr w:type="spellStart"/>
      <w:r w:rsidRPr="00C02669">
        <w:rPr>
          <w:rFonts w:ascii="Tw Cen MT" w:hAnsi="Tw Cen MT" w:cs="Arial"/>
          <w:color w:val="000000" w:themeColor="text1"/>
        </w:rPr>
        <w:t>Integer.parseInt</w:t>
      </w:r>
      <w:proofErr w:type="spellEnd"/>
      <w:r w:rsidRPr="00C02669">
        <w:rPr>
          <w:rFonts w:ascii="Tw Cen MT" w:hAnsi="Tw Cen MT" w:cs="Arial"/>
          <w:color w:val="000000" w:themeColor="text1"/>
        </w:rPr>
        <w:t xml:space="preserve">() method. Integer is wrapper </w:t>
      </w:r>
      <w:proofErr w:type="gramStart"/>
      <w:r w:rsidRPr="00C02669">
        <w:rPr>
          <w:rFonts w:ascii="Tw Cen MT" w:hAnsi="Tw Cen MT" w:cs="Arial"/>
          <w:color w:val="000000" w:themeColor="text1"/>
        </w:rPr>
        <w:t>class,</w:t>
      </w:r>
      <w:proofErr w:type="gramEnd"/>
      <w:r w:rsidRPr="00C02669">
        <w:rPr>
          <w:rFonts w:ascii="Tw Cen MT" w:hAnsi="Tw Cen MT" w:cs="Arial"/>
          <w:color w:val="000000" w:themeColor="text1"/>
        </w:rPr>
        <w:t xml:space="preserve"> it converts the string into an integer.</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w:t>
      </w:r>
      <w:proofErr w:type="gramStart"/>
      <w:r w:rsidRPr="00C02669">
        <w:rPr>
          <w:rFonts w:ascii="Tw Cen MT" w:hAnsi="Tw Cen MT" w:cs="Arial"/>
          <w:color w:val="000000" w:themeColor="text1"/>
        </w:rPr>
        <w:t>Sort(</w:t>
      </w:r>
      <w:proofErr w:type="gramEnd"/>
      <w:r w:rsidRPr="00C02669">
        <w:rPr>
          <w:rFonts w:ascii="Tw Cen MT" w:hAnsi="Tw Cen MT" w:cs="Arial"/>
          <w:color w:val="000000" w:themeColor="text1"/>
        </w:rPr>
        <w:t>) method will find the next least element to the previous element and place the least element in the proper position in the array.</w:t>
      </w:r>
    </w:p>
    <w:p w:rsidR="00EC5C43" w:rsidRDefault="00EC5C43" w:rsidP="00EC5C43">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hAnsi="Tw Cen MT" w:cs="Arial"/>
          <w:noProof/>
          <w:color w:val="000000" w:themeColor="text1"/>
          <w:bdr w:val="none" w:sz="0" w:space="0" w:color="auto" w:frame="1"/>
        </w:rPr>
        <w:lastRenderedPageBreak/>
        <w:drawing>
          <wp:inline distT="0" distB="0" distL="0" distR="0">
            <wp:extent cx="3543781" cy="4906370"/>
            <wp:effectExtent l="19050" t="0" r="0" b="0"/>
            <wp:docPr id="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cstate="print"/>
                    <a:srcRect/>
                    <a:stretch>
                      <a:fillRect/>
                    </a:stretch>
                  </pic:blipFill>
                  <pic:spPr bwMode="auto">
                    <a:xfrm>
                      <a:off x="0" y="0"/>
                      <a:ext cx="3544453" cy="4907300"/>
                    </a:xfrm>
                    <a:prstGeom prst="rect">
                      <a:avLst/>
                    </a:prstGeom>
                    <a:noFill/>
                    <a:ln w="9525">
                      <a:noFill/>
                      <a:miter lim="800000"/>
                      <a:headEnd/>
                      <a:tailEnd/>
                    </a:ln>
                  </pic:spPr>
                </pic:pic>
              </a:graphicData>
            </a:graphic>
          </wp:inline>
        </w:drawing>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EC5C43" w:rsidRPr="00C02669" w:rsidRDefault="00EC5C43" w:rsidP="00EC5C43">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Selection Sort Java Output</w:t>
      </w:r>
    </w:p>
    <w:tbl>
      <w:tblPr>
        <w:tblW w:w="0" w:type="auto"/>
        <w:tblCellSpacing w:w="15" w:type="dxa"/>
        <w:tblCellMar>
          <w:top w:w="15" w:type="dxa"/>
          <w:left w:w="15" w:type="dxa"/>
          <w:bottom w:w="15" w:type="dxa"/>
          <w:right w:w="15" w:type="dxa"/>
        </w:tblCellMar>
        <w:tblLook w:val="04A0"/>
      </w:tblPr>
      <w:tblGrid>
        <w:gridCol w:w="340"/>
        <w:gridCol w:w="5440"/>
      </w:tblGrid>
      <w:tr w:rsidR="00EC5C43" w:rsidRPr="00C02669" w:rsidTr="000A52DC">
        <w:trPr>
          <w:tblCellSpacing w:w="15" w:type="dxa"/>
        </w:trPr>
        <w:tc>
          <w:tcPr>
            <w:tcW w:w="0" w:type="auto"/>
            <w:tcBorders>
              <w:top w:val="nil"/>
              <w:left w:val="nil"/>
              <w:bottom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tc>
        <w:tc>
          <w:tcPr>
            <w:tcW w:w="5395" w:type="dxa"/>
            <w:tcBorders>
              <w:top w:val="nil"/>
              <w:left w:val="nil"/>
              <w:bottom w:val="nil"/>
              <w:right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o"/>
                <w:rFonts w:ascii="Tw Cen MT" w:hAnsi="Tw Cen MT" w:cs="Arial"/>
                <w:color w:val="000000" w:themeColor="text1"/>
                <w:sz w:val="24"/>
                <w:szCs w:val="24"/>
                <w:bdr w:val="none" w:sz="0" w:space="0" w:color="auto" w:frame="1"/>
              </w:rPr>
              <w:t>:</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59</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array</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59</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after </w:t>
            </w:r>
            <w:r w:rsidRPr="00C02669">
              <w:rPr>
                <w:rStyle w:val="crayon-i"/>
                <w:rFonts w:ascii="Tw Cen MT" w:hAnsi="Tw Cen MT" w:cs="Arial"/>
                <w:color w:val="000000" w:themeColor="text1"/>
                <w:sz w:val="24"/>
                <w:szCs w:val="24"/>
                <w:bdr w:val="none" w:sz="0" w:space="0" w:color="auto" w:frame="1"/>
              </w:rPr>
              <w:t>sorting</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59</w:t>
            </w:r>
          </w:p>
        </w:tc>
      </w:tr>
    </w:tbl>
    <w:p w:rsidR="00EC5C43" w:rsidRPr="00C02669" w:rsidRDefault="00EC5C43" w:rsidP="00EC5C43">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EC5C43" w:rsidRPr="00C02669" w:rsidRDefault="00EC5C43" w:rsidP="00EC5C43">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Implement Bubble Sort Java – Algorithm</w:t>
      </w:r>
    </w:p>
    <w:p w:rsidR="00EC5C43" w:rsidRPr="00C02669" w:rsidRDefault="00EC5C43" w:rsidP="00EC5C43">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lastRenderedPageBreak/>
        <w:t>Bubble Sort Java Algorithm – Using Array</w:t>
      </w:r>
    </w:p>
    <w:p w:rsidR="00EC5C43" w:rsidRDefault="00EC5C43" w:rsidP="00EC5C43">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hAnsi="Tw Cen MT" w:cs="Arial"/>
          <w:noProof/>
          <w:color w:val="000000" w:themeColor="text1"/>
          <w:bdr w:val="none" w:sz="0" w:space="0" w:color="auto" w:frame="1"/>
        </w:rPr>
        <w:drawing>
          <wp:inline distT="0" distB="0" distL="0" distR="0">
            <wp:extent cx="3194495" cy="5008728"/>
            <wp:effectExtent l="19050" t="0" r="5905" b="0"/>
            <wp:docPr id="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2" cstate="print"/>
                    <a:srcRect/>
                    <a:stretch>
                      <a:fillRect/>
                    </a:stretch>
                  </pic:blipFill>
                  <pic:spPr bwMode="auto">
                    <a:xfrm>
                      <a:off x="0" y="0"/>
                      <a:ext cx="3198734" cy="5015374"/>
                    </a:xfrm>
                    <a:prstGeom prst="rect">
                      <a:avLst/>
                    </a:prstGeom>
                    <a:noFill/>
                    <a:ln w="9525">
                      <a:noFill/>
                      <a:miter lim="800000"/>
                      <a:headEnd/>
                      <a:tailEnd/>
                    </a:ln>
                  </pic:spPr>
                </pic:pic>
              </a:graphicData>
            </a:graphic>
          </wp:inline>
        </w:drawing>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EC5C43" w:rsidRPr="00C02669" w:rsidTr="000A52DC">
        <w:trPr>
          <w:tblCellSpacing w:w="15" w:type="dxa"/>
        </w:trPr>
        <w:tc>
          <w:tcPr>
            <w:tcW w:w="0" w:type="auto"/>
            <w:tcBorders>
              <w:top w:val="nil"/>
              <w:left w:val="nil"/>
              <w:bottom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tc>
        <w:tc>
          <w:tcPr>
            <w:tcW w:w="5395" w:type="dxa"/>
            <w:tcBorders>
              <w:top w:val="nil"/>
              <w:left w:val="nil"/>
              <w:bottom w:val="nil"/>
              <w:right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the </w:t>
            </w:r>
            <w:r w:rsidRPr="00C02669">
              <w:rPr>
                <w:rStyle w:val="crayon-t"/>
                <w:rFonts w:ascii="Tw Cen MT" w:hAnsi="Tw Cen MT" w:cs="Arial"/>
                <w:color w:val="000000" w:themeColor="text1"/>
                <w:sz w:val="24"/>
                <w:szCs w:val="24"/>
                <w:bdr w:val="none" w:sz="0" w:space="0" w:color="auto" w:frame="1"/>
              </w:rPr>
              <w:t>array</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4</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3</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array</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after </w:t>
            </w:r>
            <w:r w:rsidRPr="00C02669">
              <w:rPr>
                <w:rStyle w:val="crayon-i"/>
                <w:rFonts w:ascii="Tw Cen MT" w:hAnsi="Tw Cen MT" w:cs="Arial"/>
                <w:color w:val="000000" w:themeColor="text1"/>
                <w:sz w:val="24"/>
                <w:szCs w:val="24"/>
                <w:bdr w:val="none" w:sz="0" w:space="0" w:color="auto" w:frame="1"/>
              </w:rPr>
              <w:t>sorting</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4</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p>
        </w:tc>
      </w:tr>
    </w:tbl>
    <w:p w:rsidR="00EC5C43" w:rsidRPr="00C02669" w:rsidRDefault="00EC5C43" w:rsidP="00EC5C43">
      <w:pPr>
        <w:pStyle w:val="Heading3"/>
        <w:spacing w:before="228"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Explanation For Above Program:</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For bubble sort, we are using array concept.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 </w:t>
      </w:r>
      <w:proofErr w:type="spellStart"/>
      <w:proofErr w:type="gramStart"/>
      <w:r w:rsidRPr="00C02669">
        <w:rPr>
          <w:rFonts w:ascii="Tw Cen MT" w:hAnsi="Tw Cen MT" w:cs="Arial"/>
          <w:color w:val="000000" w:themeColor="text1"/>
        </w:rPr>
        <w:t>Printarray</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method prints the array elements, sort() method will sort the array elements using bubble sort logic.</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For each iteration</w:t>
      </w:r>
      <w:proofErr w:type="gramEnd"/>
      <w:r w:rsidRPr="00C02669">
        <w:rPr>
          <w:rFonts w:ascii="Tw Cen MT" w:hAnsi="Tw Cen MT" w:cs="Arial"/>
          <w:color w:val="000000" w:themeColor="text1"/>
        </w:rPr>
        <w:t xml:space="preserve"> of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the inner loop compare the adjacent numbers and moves the large number towards the right and the large number will be placed in the proper position.</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4)</w:t>
      </w:r>
      <w:r w:rsidRPr="00C02669">
        <w:rPr>
          <w:rFonts w:ascii="Tw Cen MT" w:hAnsi="Tw Cen MT" w:cs="Arial"/>
          <w:color w:val="000000" w:themeColor="text1"/>
        </w:rPr>
        <w:t xml:space="preserve"> The given series is 5, 4, 3, 2, </w:t>
      </w:r>
      <w:proofErr w:type="gramStart"/>
      <w:r w:rsidRPr="00C02669">
        <w:rPr>
          <w:rFonts w:ascii="Tw Cen MT" w:hAnsi="Tw Cen MT" w:cs="Arial"/>
          <w:color w:val="000000" w:themeColor="text1"/>
        </w:rPr>
        <w:t>1</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For the first iteration of </w:t>
      </w:r>
      <w:proofErr w:type="spellStart"/>
      <w:r w:rsidRPr="00C02669">
        <w:rPr>
          <w:rFonts w:ascii="Tw Cen MT" w:hAnsi="Tw Cen MT" w:cs="Arial"/>
          <w:color w:val="000000" w:themeColor="text1"/>
        </w:rPr>
        <w:t>i</w:t>
      </w:r>
      <w:proofErr w:type="spellEnd"/>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w:t>
      </w:r>
      <w:r w:rsidRPr="00C02669">
        <w:rPr>
          <w:rFonts w:ascii="Tw Cen MT" w:hAnsi="Tw Cen MT" w:cs="Arial"/>
          <w:color w:val="000000" w:themeColor="text1"/>
        </w:rPr>
        <w:t> The inner loop will compare 5</w:t>
      </w:r>
      <w:proofErr w:type="gramStart"/>
      <w:r w:rsidRPr="00C02669">
        <w:rPr>
          <w:rFonts w:ascii="Tw Cen MT" w:hAnsi="Tw Cen MT" w:cs="Arial"/>
          <w:color w:val="000000" w:themeColor="text1"/>
        </w:rPr>
        <w:t>,4</w:t>
      </w:r>
      <w:proofErr w:type="gramEnd"/>
      <w:r w:rsidRPr="00C02669">
        <w:rPr>
          <w:rFonts w:ascii="Tw Cen MT" w:hAnsi="Tw Cen MT" w:cs="Arial"/>
          <w:color w:val="000000" w:themeColor="text1"/>
        </w:rPr>
        <w:t xml:space="preserve">. 5 is the large number compared with 4, so 5 shifted to the right. Now the series is 4, 5, 3, 2, </w:t>
      </w:r>
      <w:proofErr w:type="gramStart"/>
      <w:r w:rsidRPr="00C02669">
        <w:rPr>
          <w:rFonts w:ascii="Tw Cen MT" w:hAnsi="Tw Cen MT" w:cs="Arial"/>
          <w:color w:val="000000" w:themeColor="text1"/>
        </w:rPr>
        <w:t>1</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w:t>
      </w:r>
      <w:r w:rsidRPr="00C02669">
        <w:rPr>
          <w:rFonts w:ascii="Tw Cen MT" w:hAnsi="Tw Cen MT" w:cs="Arial"/>
          <w:color w:val="000000" w:themeColor="text1"/>
        </w:rPr>
        <w:t xml:space="preserve"> Compare 5 with 3 and shift 5 to right. The series is 4, 3, 5, 2, </w:t>
      </w:r>
      <w:proofErr w:type="gramStart"/>
      <w:r w:rsidRPr="00C02669">
        <w:rPr>
          <w:rFonts w:ascii="Tw Cen MT" w:hAnsi="Tw Cen MT" w:cs="Arial"/>
          <w:color w:val="000000" w:themeColor="text1"/>
        </w:rPr>
        <w:t>1</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c)</w:t>
      </w:r>
      <w:r w:rsidRPr="00C02669">
        <w:rPr>
          <w:rFonts w:ascii="Tw Cen MT" w:hAnsi="Tw Cen MT" w:cs="Arial"/>
          <w:color w:val="000000" w:themeColor="text1"/>
        </w:rPr>
        <w:t xml:space="preserve"> Compare 5 with 2 and shift 5 to right. The series is 4, 3, 2, 5, </w:t>
      </w:r>
      <w:proofErr w:type="gramStart"/>
      <w:r w:rsidRPr="00C02669">
        <w:rPr>
          <w:rFonts w:ascii="Tw Cen MT" w:hAnsi="Tw Cen MT" w:cs="Arial"/>
          <w:color w:val="000000" w:themeColor="text1"/>
        </w:rPr>
        <w:t>1</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d)</w:t>
      </w:r>
      <w:r w:rsidRPr="00C02669">
        <w:rPr>
          <w:rFonts w:ascii="Tw Cen MT" w:hAnsi="Tw Cen MT" w:cs="Arial"/>
          <w:color w:val="000000" w:themeColor="text1"/>
        </w:rPr>
        <w:t xml:space="preserve"> Compare 5 with 1 and shift 5 to right. The series is 4, 3, 2, 1, </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After 1st iteration, 5 will be shifted to the last index. Now the series is 4, 3, 2, 1, </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For the 2nd iteration of </w:t>
      </w:r>
      <w:proofErr w:type="spellStart"/>
      <w:r w:rsidRPr="00C02669">
        <w:rPr>
          <w:rFonts w:ascii="Tw Cen MT" w:hAnsi="Tw Cen MT" w:cs="Arial"/>
          <w:color w:val="000000" w:themeColor="text1"/>
        </w:rPr>
        <w:t>i</w:t>
      </w:r>
      <w:proofErr w:type="spellEnd"/>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w:t>
      </w:r>
      <w:r w:rsidRPr="00C02669">
        <w:rPr>
          <w:rFonts w:ascii="Tw Cen MT" w:hAnsi="Tw Cen MT" w:cs="Arial"/>
          <w:color w:val="000000" w:themeColor="text1"/>
        </w:rPr>
        <w:t> The inner loop compares 4</w:t>
      </w:r>
      <w:proofErr w:type="gramStart"/>
      <w:r w:rsidRPr="00C02669">
        <w:rPr>
          <w:rFonts w:ascii="Tw Cen MT" w:hAnsi="Tw Cen MT" w:cs="Arial"/>
          <w:color w:val="000000" w:themeColor="text1"/>
        </w:rPr>
        <w:t>,3</w:t>
      </w:r>
      <w:proofErr w:type="gramEnd"/>
      <w:r w:rsidRPr="00C02669">
        <w:rPr>
          <w:rFonts w:ascii="Tw Cen MT" w:hAnsi="Tw Cen MT" w:cs="Arial"/>
          <w:color w:val="000000" w:themeColor="text1"/>
        </w:rPr>
        <w:t xml:space="preserve"> and shift 4 to right. The series is 3, 4, 2, 1, </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w:t>
      </w:r>
      <w:r w:rsidRPr="00C02669">
        <w:rPr>
          <w:rFonts w:ascii="Tw Cen MT" w:hAnsi="Tw Cen MT" w:cs="Arial"/>
          <w:color w:val="000000" w:themeColor="text1"/>
        </w:rPr>
        <w:t> Compare 4</w:t>
      </w:r>
      <w:proofErr w:type="gramStart"/>
      <w:r w:rsidRPr="00C02669">
        <w:rPr>
          <w:rFonts w:ascii="Tw Cen MT" w:hAnsi="Tw Cen MT" w:cs="Arial"/>
          <w:color w:val="000000" w:themeColor="text1"/>
        </w:rPr>
        <w:t>,2</w:t>
      </w:r>
      <w:proofErr w:type="gramEnd"/>
      <w:r w:rsidRPr="00C02669">
        <w:rPr>
          <w:rFonts w:ascii="Tw Cen MT" w:hAnsi="Tw Cen MT" w:cs="Arial"/>
          <w:color w:val="000000" w:themeColor="text1"/>
        </w:rPr>
        <w:t xml:space="preserve"> and shift 4 to right, series is 3, 2, 4, 1, 5.</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c)</w:t>
      </w:r>
      <w:r w:rsidRPr="00C02669">
        <w:rPr>
          <w:rFonts w:ascii="Tw Cen MT" w:hAnsi="Tw Cen MT" w:cs="Arial"/>
          <w:color w:val="000000" w:themeColor="text1"/>
        </w:rPr>
        <w:t> Compare 4</w:t>
      </w:r>
      <w:proofErr w:type="gramStart"/>
      <w:r w:rsidRPr="00C02669">
        <w:rPr>
          <w:rFonts w:ascii="Tw Cen MT" w:hAnsi="Tw Cen MT" w:cs="Arial"/>
          <w:color w:val="000000" w:themeColor="text1"/>
        </w:rPr>
        <w:t>,1</w:t>
      </w:r>
      <w:proofErr w:type="gramEnd"/>
      <w:r w:rsidRPr="00C02669">
        <w:rPr>
          <w:rFonts w:ascii="Tw Cen MT" w:hAnsi="Tw Cen MT" w:cs="Arial"/>
          <w:color w:val="000000" w:themeColor="text1"/>
        </w:rPr>
        <w:t xml:space="preserve"> and shift 4 to right, series is 3, 2, 1, 4, 5.</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For the 3rd iteration of </w:t>
      </w:r>
      <w:proofErr w:type="spellStart"/>
      <w:r w:rsidRPr="00C02669">
        <w:rPr>
          <w:rFonts w:ascii="Tw Cen MT" w:hAnsi="Tw Cen MT" w:cs="Arial"/>
          <w:color w:val="000000" w:themeColor="text1"/>
        </w:rPr>
        <w:t>i</w:t>
      </w:r>
      <w:proofErr w:type="spellEnd"/>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 </w:t>
      </w:r>
      <w:r w:rsidRPr="00C02669">
        <w:rPr>
          <w:rFonts w:ascii="Tw Cen MT" w:hAnsi="Tw Cen MT" w:cs="Arial"/>
          <w:color w:val="000000" w:themeColor="text1"/>
        </w:rPr>
        <w:t>The inner loop will compare 3</w:t>
      </w:r>
      <w:proofErr w:type="gramStart"/>
      <w:r w:rsidRPr="00C02669">
        <w:rPr>
          <w:rFonts w:ascii="Tw Cen MT" w:hAnsi="Tw Cen MT" w:cs="Arial"/>
          <w:color w:val="000000" w:themeColor="text1"/>
        </w:rPr>
        <w:t>,2</w:t>
      </w:r>
      <w:proofErr w:type="gramEnd"/>
      <w:r w:rsidRPr="00C02669">
        <w:rPr>
          <w:rFonts w:ascii="Tw Cen MT" w:hAnsi="Tw Cen MT" w:cs="Arial"/>
          <w:color w:val="000000" w:themeColor="text1"/>
        </w:rPr>
        <w:t xml:space="preserve"> and shift the number 3 to right, series is 2, 3, 1, 4, 5.</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 C</w:t>
      </w:r>
      <w:r w:rsidRPr="00C02669">
        <w:rPr>
          <w:rFonts w:ascii="Tw Cen MT" w:hAnsi="Tw Cen MT" w:cs="Arial"/>
          <w:color w:val="000000" w:themeColor="text1"/>
        </w:rPr>
        <w:t xml:space="preserve">ompare 3 with </w:t>
      </w:r>
      <w:proofErr w:type="gramStart"/>
      <w:r w:rsidRPr="00C02669">
        <w:rPr>
          <w:rFonts w:ascii="Tw Cen MT" w:hAnsi="Tw Cen MT" w:cs="Arial"/>
          <w:color w:val="000000" w:themeColor="text1"/>
        </w:rPr>
        <w:t>1 ,shift</w:t>
      </w:r>
      <w:proofErr w:type="gramEnd"/>
      <w:r w:rsidRPr="00C02669">
        <w:rPr>
          <w:rFonts w:ascii="Tw Cen MT" w:hAnsi="Tw Cen MT" w:cs="Arial"/>
          <w:color w:val="000000" w:themeColor="text1"/>
        </w:rPr>
        <w:t xml:space="preserve"> 3 to right, series is 2, 1, 3, 4, 5.</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For 4th iteration</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a) I</w:t>
      </w:r>
      <w:r w:rsidRPr="00C02669">
        <w:rPr>
          <w:rFonts w:ascii="Tw Cen MT" w:hAnsi="Tw Cen MT" w:cs="Arial"/>
          <w:color w:val="000000" w:themeColor="text1"/>
        </w:rPr>
        <w:t>nner loop compares 2</w:t>
      </w:r>
      <w:proofErr w:type="gramStart"/>
      <w:r w:rsidRPr="00C02669">
        <w:rPr>
          <w:rFonts w:ascii="Tw Cen MT" w:hAnsi="Tw Cen MT" w:cs="Arial"/>
          <w:color w:val="000000" w:themeColor="text1"/>
        </w:rPr>
        <w:t>,1</w:t>
      </w:r>
      <w:proofErr w:type="gramEnd"/>
      <w:r w:rsidRPr="00C02669">
        <w:rPr>
          <w:rFonts w:ascii="Tw Cen MT" w:hAnsi="Tw Cen MT" w:cs="Arial"/>
          <w:color w:val="000000" w:themeColor="text1"/>
        </w:rPr>
        <w:t xml:space="preserve"> and shifts 2 to right, the series is 1, 2, 3, 4, 5.</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After all iterations, the sorted array is 1, 2, 3, 4, </w:t>
      </w:r>
      <w:proofErr w:type="gramStart"/>
      <w:r w:rsidRPr="00C02669">
        <w:rPr>
          <w:rFonts w:ascii="Tw Cen MT" w:hAnsi="Tw Cen MT" w:cs="Arial"/>
          <w:color w:val="000000" w:themeColor="text1"/>
        </w:rPr>
        <w:t>5</w:t>
      </w:r>
      <w:proofErr w:type="gramEnd"/>
      <w:r w:rsidRPr="00C02669">
        <w:rPr>
          <w:rFonts w:ascii="Tw Cen MT" w:hAnsi="Tw Cen MT" w:cs="Arial"/>
          <w:color w:val="000000" w:themeColor="text1"/>
        </w:rPr>
        <w:t>.</w:t>
      </w:r>
    </w:p>
    <w:p w:rsidR="00EC5C43" w:rsidRPr="00C02669" w:rsidRDefault="00EC5C43" w:rsidP="00EC5C43">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Bubble Sort Java – Using Buffered Reader</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Buffered Reader reads the entered number as a string using </w:t>
      </w:r>
      <w:proofErr w:type="spellStart"/>
      <w:proofErr w:type="gramStart"/>
      <w:r w:rsidRPr="00C02669">
        <w:rPr>
          <w:rFonts w:ascii="Tw Cen MT" w:hAnsi="Tw Cen MT" w:cs="Arial"/>
          <w:color w:val="000000" w:themeColor="text1"/>
        </w:rPr>
        <w:t>readLine</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xml:space="preserve">) method. Convert each element in to integer using </w:t>
      </w:r>
      <w:proofErr w:type="spellStart"/>
      <w:proofErr w:type="gramStart"/>
      <w:r w:rsidRPr="00C02669">
        <w:rPr>
          <w:rFonts w:ascii="Tw Cen MT" w:hAnsi="Tw Cen MT" w:cs="Arial"/>
          <w:color w:val="000000" w:themeColor="text1"/>
        </w:rPr>
        <w:t>Integer.parseInt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w:t>
      </w:r>
      <w:proofErr w:type="spellStart"/>
      <w:proofErr w:type="gramStart"/>
      <w:r w:rsidRPr="00C02669">
        <w:rPr>
          <w:rFonts w:ascii="Tw Cen MT" w:hAnsi="Tw Cen MT" w:cs="Arial"/>
          <w:color w:val="000000" w:themeColor="text1"/>
        </w:rPr>
        <w:t>printarray</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prints the array elements, sort() method will sort the array elements using bubble sort logic.</w:t>
      </w:r>
    </w:p>
    <w:p w:rsidR="00EC5C43" w:rsidRDefault="00EC5C43" w:rsidP="00EC5C43">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hAnsi="Tw Cen MT" w:cs="Arial"/>
          <w:noProof/>
          <w:color w:val="000000" w:themeColor="text1"/>
          <w:bdr w:val="none" w:sz="0" w:space="0" w:color="auto" w:frame="1"/>
        </w:rPr>
        <w:lastRenderedPageBreak/>
        <w:drawing>
          <wp:inline distT="0" distB="0" distL="0" distR="0">
            <wp:extent cx="3966111" cy="5220269"/>
            <wp:effectExtent l="19050" t="0" r="0" b="0"/>
            <wp:docPr id="1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3" cstate="print"/>
                    <a:srcRect/>
                    <a:stretch>
                      <a:fillRect/>
                    </a:stretch>
                  </pic:blipFill>
                  <pic:spPr bwMode="auto">
                    <a:xfrm>
                      <a:off x="0" y="0"/>
                      <a:ext cx="3966863" cy="5221259"/>
                    </a:xfrm>
                    <a:prstGeom prst="rect">
                      <a:avLst/>
                    </a:prstGeom>
                    <a:noFill/>
                    <a:ln w="9525">
                      <a:noFill/>
                      <a:miter lim="800000"/>
                      <a:headEnd/>
                      <a:tailEnd/>
                    </a:ln>
                  </pic:spPr>
                </pic:pic>
              </a:graphicData>
            </a:graphic>
          </wp:inline>
        </w:drawing>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EC5C43" w:rsidRPr="00C02669" w:rsidRDefault="00EC5C43" w:rsidP="00EC5C43">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EC5C43" w:rsidRPr="00C02669" w:rsidTr="000A52DC">
        <w:trPr>
          <w:tblCellSpacing w:w="15" w:type="dxa"/>
        </w:trPr>
        <w:tc>
          <w:tcPr>
            <w:tcW w:w="0" w:type="auto"/>
            <w:tcBorders>
              <w:top w:val="nil"/>
              <w:left w:val="nil"/>
              <w:bottom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o"/>
                <w:rFonts w:ascii="Tw Cen MT" w:hAnsi="Tw Cen MT" w:cs="Arial"/>
                <w:color w:val="000000" w:themeColor="text1"/>
                <w:sz w:val="24"/>
                <w:szCs w:val="24"/>
                <w:bdr w:val="none" w:sz="0" w:space="0" w:color="auto" w:frame="1"/>
              </w:rPr>
              <w:t>:</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6</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array</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7</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after </w:t>
            </w:r>
            <w:r w:rsidRPr="00C02669">
              <w:rPr>
                <w:rStyle w:val="crayon-i"/>
                <w:rFonts w:ascii="Tw Cen MT" w:hAnsi="Tw Cen MT" w:cs="Arial"/>
                <w:color w:val="000000" w:themeColor="text1"/>
                <w:sz w:val="24"/>
                <w:szCs w:val="24"/>
                <w:bdr w:val="none" w:sz="0" w:space="0" w:color="auto" w:frame="1"/>
              </w:rPr>
              <w:t>sorting</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7</w:t>
            </w:r>
          </w:p>
        </w:tc>
      </w:tr>
    </w:tbl>
    <w:p w:rsidR="00EC5C43" w:rsidRPr="00C02669" w:rsidRDefault="00EC5C43" w:rsidP="00EC5C43">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EC5C43" w:rsidRPr="00C02669" w:rsidRDefault="00EC5C43" w:rsidP="00EC5C43">
      <w:pPr>
        <w:spacing w:after="0" w:line="240" w:lineRule="auto"/>
        <w:jc w:val="both"/>
        <w:outlineLvl w:val="0"/>
        <w:rPr>
          <w:rFonts w:ascii="Tw Cen MT" w:eastAsia="Times New Roman" w:hAnsi="Tw Cen MT" w:cs="Arial"/>
          <w:b/>
          <w:bCs/>
          <w:color w:val="000000" w:themeColor="text1"/>
          <w:kern w:val="36"/>
          <w:sz w:val="24"/>
          <w:szCs w:val="24"/>
        </w:rPr>
      </w:pPr>
      <w:proofErr w:type="spellStart"/>
      <w:r w:rsidRPr="00C02669">
        <w:rPr>
          <w:rFonts w:ascii="Tw Cen MT" w:eastAsia="Times New Roman" w:hAnsi="Tw Cen MT" w:cs="Arial"/>
          <w:b/>
          <w:bCs/>
          <w:color w:val="000000" w:themeColor="text1"/>
          <w:kern w:val="36"/>
          <w:sz w:val="24"/>
          <w:szCs w:val="24"/>
          <w:bdr w:val="none" w:sz="0" w:space="0" w:color="auto" w:frame="1"/>
        </w:rPr>
        <w:t>QuickSort</w:t>
      </w:r>
      <w:proofErr w:type="spellEnd"/>
      <w:r w:rsidRPr="00C02669">
        <w:rPr>
          <w:rFonts w:ascii="Tw Cen MT" w:eastAsia="Times New Roman" w:hAnsi="Tw Cen MT" w:cs="Arial"/>
          <w:b/>
          <w:bCs/>
          <w:color w:val="000000" w:themeColor="text1"/>
          <w:kern w:val="36"/>
          <w:sz w:val="24"/>
          <w:szCs w:val="24"/>
          <w:bdr w:val="none" w:sz="0" w:space="0" w:color="auto" w:frame="1"/>
        </w:rPr>
        <w:t xml:space="preserve"> Java – Algorithm </w:t>
      </w:r>
    </w:p>
    <w:p w:rsidR="00EC5C43" w:rsidRPr="00EC5C43" w:rsidRDefault="00EC5C43" w:rsidP="00EC5C43">
      <w:pPr>
        <w:pStyle w:val="Heading2"/>
        <w:spacing w:before="0" w:line="240" w:lineRule="atLeast"/>
        <w:jc w:val="both"/>
        <w:rPr>
          <w:rFonts w:ascii="Tw Cen MT" w:hAnsi="Tw Cen MT" w:cs="Arial"/>
          <w:bCs w:val="0"/>
          <w:color w:val="000000" w:themeColor="text1"/>
          <w:sz w:val="24"/>
          <w:szCs w:val="24"/>
        </w:rPr>
      </w:pPr>
      <w:r w:rsidRPr="00EC5C43">
        <w:rPr>
          <w:rFonts w:ascii="Tw Cen MT" w:hAnsi="Tw Cen MT" w:cs="Arial"/>
          <w:bCs w:val="0"/>
          <w:color w:val="000000" w:themeColor="text1"/>
          <w:sz w:val="24"/>
          <w:szCs w:val="24"/>
          <w:bdr w:val="none" w:sz="0" w:space="0" w:color="auto" w:frame="1"/>
        </w:rPr>
        <w:lastRenderedPageBreak/>
        <w:t>Using Array</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In quick sort, divide the array into partitions and sort each partition, then we will get the sorted array. So quick sort is also called as divide and conquer algorithm.</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 </w:t>
      </w:r>
      <w:r w:rsidRPr="00C02669">
        <w:rPr>
          <w:rFonts w:ascii="Tw Cen MT" w:hAnsi="Tw Cen MT" w:cs="Arial"/>
          <w:color w:val="000000" w:themeColor="text1"/>
        </w:rPr>
        <w:t xml:space="preserve">In this program </w:t>
      </w:r>
      <w:proofErr w:type="gramStart"/>
      <w:r w:rsidRPr="00C02669">
        <w:rPr>
          <w:rFonts w:ascii="Tw Cen MT" w:hAnsi="Tw Cen MT" w:cs="Arial"/>
          <w:color w:val="000000" w:themeColor="text1"/>
        </w:rPr>
        <w:t>sort(</w:t>
      </w:r>
      <w:proofErr w:type="gramEnd"/>
      <w:r w:rsidRPr="00C02669">
        <w:rPr>
          <w:rFonts w:ascii="Tw Cen MT" w:hAnsi="Tw Cen MT" w:cs="Arial"/>
          <w:color w:val="000000" w:themeColor="text1"/>
        </w:rPr>
        <w:t>) method calls itself recursively then partition() method partitions the array, repeats until there is no possibility to partition the array. Partition method partitions the array and sorts them.</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 </w:t>
      </w:r>
      <w:r w:rsidRPr="00C02669">
        <w:rPr>
          <w:rFonts w:ascii="Tw Cen MT" w:hAnsi="Tw Cen MT" w:cs="Arial"/>
          <w:color w:val="000000" w:themeColor="text1"/>
        </w:rPr>
        <w:t xml:space="preserve">Partition method returns the m value. </w:t>
      </w:r>
      <w:proofErr w:type="gramStart"/>
      <w:r w:rsidRPr="00C02669">
        <w:rPr>
          <w:rFonts w:ascii="Tw Cen MT" w:hAnsi="Tw Cen MT" w:cs="Arial"/>
          <w:color w:val="000000" w:themeColor="text1"/>
        </w:rPr>
        <w:t>m</w:t>
      </w:r>
      <w:proofErr w:type="gramEnd"/>
      <w:r w:rsidRPr="00C02669">
        <w:rPr>
          <w:rFonts w:ascii="Tw Cen MT" w:hAnsi="Tw Cen MT" w:cs="Arial"/>
          <w:color w:val="000000" w:themeColor="text1"/>
        </w:rPr>
        <w:t xml:space="preserve"> indicates where the array will be divided into partitions. Array divided in to two partitions as (a</w:t>
      </w:r>
      <w:proofErr w:type="gramStart"/>
      <w:r w:rsidRPr="00C02669">
        <w:rPr>
          <w:rFonts w:ascii="Tw Cen MT" w:hAnsi="Tw Cen MT" w:cs="Arial"/>
          <w:color w:val="000000" w:themeColor="text1"/>
        </w:rPr>
        <w:t>,l,m</w:t>
      </w:r>
      <w:proofErr w:type="gramEnd"/>
      <w:r w:rsidRPr="00C02669">
        <w:rPr>
          <w:rFonts w:ascii="Tw Cen MT" w:hAnsi="Tw Cen MT" w:cs="Arial"/>
          <w:color w:val="000000" w:themeColor="text1"/>
        </w:rPr>
        <w:t>-1), (a,m+1,h)</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 </w:t>
      </w:r>
      <w:r w:rsidRPr="00C02669">
        <w:rPr>
          <w:rFonts w:ascii="Tw Cen MT" w:hAnsi="Tw Cen MT" w:cs="Arial"/>
          <w:color w:val="000000" w:themeColor="text1"/>
        </w:rPr>
        <w:t xml:space="preserve">From the given example the array elements are 12, 0, -2, 54, -1, </w:t>
      </w:r>
      <w:proofErr w:type="gramStart"/>
      <w:r w:rsidRPr="00C02669">
        <w:rPr>
          <w:rFonts w:ascii="Tw Cen MT" w:hAnsi="Tw Cen MT" w:cs="Arial"/>
          <w:color w:val="000000" w:themeColor="text1"/>
        </w:rPr>
        <w:t>-10</w:t>
      </w:r>
      <w:proofErr w:type="gramEnd"/>
      <w:r w:rsidRPr="00C02669">
        <w:rPr>
          <w:rFonts w:ascii="Tw Cen MT" w:hAnsi="Tw Cen MT" w:cs="Arial"/>
          <w:color w:val="000000" w:themeColor="text1"/>
        </w:rPr>
        <w:t>.</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partition</w:t>
      </w:r>
      <w:proofErr w:type="gramEnd"/>
      <w:r w:rsidRPr="00C02669">
        <w:rPr>
          <w:rFonts w:ascii="Tw Cen MT" w:hAnsi="Tw Cen MT" w:cs="Arial"/>
          <w:color w:val="000000" w:themeColor="text1"/>
        </w:rPr>
        <w:t xml:space="preserve"> method returns m=4 and the array is  sorted as-1,0,-2,-10,12,54.</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5)</w:t>
      </w:r>
      <w:r w:rsidRPr="00C02669">
        <w:rPr>
          <w:rFonts w:ascii="Tw Cen MT" w:hAnsi="Tw Cen MT" w:cs="Arial"/>
          <w:color w:val="000000" w:themeColor="text1"/>
        </w:rPr>
        <w:t xml:space="preserve"> Now the array from index 0 to 3 will be sorted by </w:t>
      </w:r>
      <w:proofErr w:type="gramStart"/>
      <w:r w:rsidRPr="00C02669">
        <w:rPr>
          <w:rFonts w:ascii="Tw Cen MT" w:hAnsi="Tw Cen MT" w:cs="Arial"/>
          <w:color w:val="000000" w:themeColor="text1"/>
        </w:rPr>
        <w:t>sort(</w:t>
      </w:r>
      <w:proofErr w:type="gramEnd"/>
      <w:r w:rsidRPr="00C02669">
        <w:rPr>
          <w:rFonts w:ascii="Tw Cen MT" w:hAnsi="Tw Cen MT" w:cs="Arial"/>
          <w:color w:val="000000" w:themeColor="text1"/>
        </w:rPr>
        <w:t xml:space="preserve">a,0,3) method, the rest of the elements in the array from index 4 to 5 will not be sorted. The array from index 0 to 3 is sorted and divided into a partition, now the partition from 0 to 2 elements are sorted and divided into a partition, partition from 0,1 elements are sorted, and there is no possibility to next partition. </w:t>
      </w:r>
      <w:proofErr w:type="gramStart"/>
      <w:r w:rsidRPr="00C02669">
        <w:rPr>
          <w:rFonts w:ascii="Tw Cen MT" w:hAnsi="Tw Cen MT" w:cs="Arial"/>
          <w:color w:val="000000" w:themeColor="text1"/>
        </w:rPr>
        <w:t>now</w:t>
      </w:r>
      <w:proofErr w:type="gramEnd"/>
      <w:r w:rsidRPr="00C02669">
        <w:rPr>
          <w:rFonts w:ascii="Tw Cen MT" w:hAnsi="Tw Cen MT" w:cs="Arial"/>
          <w:color w:val="000000" w:themeColor="text1"/>
        </w:rPr>
        <w:t xml:space="preserve"> the array from index 0 to 3 is sorted array. The array after </w:t>
      </w:r>
      <w:proofErr w:type="gramStart"/>
      <w:r w:rsidRPr="00C02669">
        <w:rPr>
          <w:rFonts w:ascii="Tw Cen MT" w:hAnsi="Tw Cen MT" w:cs="Arial"/>
          <w:color w:val="000000" w:themeColor="text1"/>
        </w:rPr>
        <w:t>sort(</w:t>
      </w:r>
      <w:proofErr w:type="gramEnd"/>
      <w:r w:rsidRPr="00C02669">
        <w:rPr>
          <w:rFonts w:ascii="Tw Cen MT" w:hAnsi="Tw Cen MT" w:cs="Arial"/>
          <w:color w:val="000000" w:themeColor="text1"/>
        </w:rPr>
        <w:t>a,l,m-1) is -10,-2,-1,0,12,54.</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Sort(</w:t>
      </w:r>
      <w:proofErr w:type="gramEnd"/>
      <w:r w:rsidRPr="00C02669">
        <w:rPr>
          <w:rFonts w:ascii="Tw Cen MT" w:hAnsi="Tw Cen MT" w:cs="Arial"/>
          <w:color w:val="000000" w:themeColor="text1"/>
        </w:rPr>
        <w:t>a,m+1,h) will sort the remaining unsorted array and partition method will partition the unsorted part of the array. After two sort methods the sorted array is -10,-2,-1</w:t>
      </w:r>
      <w:proofErr w:type="gramStart"/>
      <w:r w:rsidRPr="00C02669">
        <w:rPr>
          <w:rFonts w:ascii="Tw Cen MT" w:hAnsi="Tw Cen MT" w:cs="Arial"/>
          <w:color w:val="000000" w:themeColor="text1"/>
        </w:rPr>
        <w:t>,0,12,15</w:t>
      </w:r>
      <w:proofErr w:type="gramEnd"/>
      <w:r w:rsidRPr="00C02669">
        <w:rPr>
          <w:rFonts w:ascii="Tw Cen MT" w:hAnsi="Tw Cen MT" w:cs="Arial"/>
          <w:color w:val="000000" w:themeColor="text1"/>
        </w:rPr>
        <w:t>.</w:t>
      </w:r>
    </w:p>
    <w:p w:rsidR="00EC5C43" w:rsidRDefault="00EC5C43" w:rsidP="00EC5C43">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3473153" cy="7949821"/>
            <wp:effectExtent l="19050" t="0" r="0" b="0"/>
            <wp:docPr id="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cstate="print"/>
                    <a:srcRect/>
                    <a:stretch>
                      <a:fillRect/>
                    </a:stretch>
                  </pic:blipFill>
                  <pic:spPr bwMode="auto">
                    <a:xfrm>
                      <a:off x="0" y="0"/>
                      <a:ext cx="3473134" cy="7949779"/>
                    </a:xfrm>
                    <a:prstGeom prst="rect">
                      <a:avLst/>
                    </a:prstGeom>
                    <a:noFill/>
                    <a:ln w="9525">
                      <a:noFill/>
                      <a:miter lim="800000"/>
                      <a:headEnd/>
                      <a:tailEnd/>
                    </a:ln>
                  </pic:spPr>
                </pic:pic>
              </a:graphicData>
            </a:graphic>
          </wp:inline>
        </w:drawing>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EC5C43" w:rsidRPr="00C02669" w:rsidTr="000A52DC">
        <w:trPr>
          <w:tblCellSpacing w:w="15" w:type="dxa"/>
        </w:trPr>
        <w:tc>
          <w:tcPr>
            <w:tcW w:w="0" w:type="auto"/>
            <w:tcBorders>
              <w:top w:val="nil"/>
              <w:left w:val="nil"/>
              <w:bottom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4</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number of 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the </w:t>
            </w:r>
            <w:r w:rsidRPr="00C02669">
              <w:rPr>
                <w:rStyle w:val="crayon-t"/>
                <w:rFonts w:ascii="Tw Cen MT" w:hAnsi="Tw Cen MT" w:cs="Arial"/>
                <w:color w:val="000000" w:themeColor="text1"/>
                <w:sz w:val="24"/>
                <w:szCs w:val="24"/>
                <w:bdr w:val="none" w:sz="0" w:space="0" w:color="auto" w:frame="1"/>
              </w:rPr>
              <w:t>array</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54</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array</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54</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after </w:t>
            </w:r>
            <w:r w:rsidRPr="00C02669">
              <w:rPr>
                <w:rStyle w:val="crayon-v"/>
                <w:rFonts w:ascii="Tw Cen MT" w:hAnsi="Tw Cen MT" w:cs="Arial"/>
                <w:color w:val="000000" w:themeColor="text1"/>
                <w:sz w:val="24"/>
                <w:szCs w:val="24"/>
                <w:bdr w:val="none" w:sz="0" w:space="0" w:color="auto" w:frame="1"/>
              </w:rPr>
              <w:t>sorting</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54</w:t>
            </w:r>
          </w:p>
        </w:tc>
      </w:tr>
    </w:tbl>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lastRenderedPageBreak/>
        <w:t> </w:t>
      </w:r>
    </w:p>
    <w:p w:rsidR="00EC5C43" w:rsidRPr="00EC5C43" w:rsidRDefault="00EC5C43" w:rsidP="00EC5C43">
      <w:pPr>
        <w:pStyle w:val="Heading3"/>
        <w:spacing w:before="0" w:line="240" w:lineRule="atLeast"/>
        <w:jc w:val="both"/>
        <w:rPr>
          <w:rFonts w:ascii="Tw Cen MT" w:hAnsi="Tw Cen MT" w:cs="Arial"/>
          <w:bCs w:val="0"/>
          <w:color w:val="000000" w:themeColor="text1"/>
          <w:sz w:val="24"/>
          <w:szCs w:val="24"/>
        </w:rPr>
      </w:pPr>
      <w:r w:rsidRPr="00EC5C43">
        <w:rPr>
          <w:rFonts w:ascii="Tw Cen MT" w:hAnsi="Tw Cen MT" w:cs="Arial"/>
          <w:bCs w:val="0"/>
          <w:color w:val="000000" w:themeColor="text1"/>
          <w:sz w:val="24"/>
          <w:szCs w:val="24"/>
          <w:bdr w:val="none" w:sz="0" w:space="0" w:color="auto" w:frame="1"/>
        </w:rPr>
        <w:t>Using Buffered Reader</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t>
      </w:r>
      <w:proofErr w:type="spellStart"/>
      <w:r w:rsidRPr="00C02669">
        <w:rPr>
          <w:rFonts w:ascii="Tw Cen MT" w:hAnsi="Tw Cen MT" w:cs="Arial"/>
          <w:color w:val="000000" w:themeColor="text1"/>
        </w:rPr>
        <w:t>InputStreamReader</w:t>
      </w:r>
      <w:proofErr w:type="spellEnd"/>
      <w:r w:rsidRPr="00C02669">
        <w:rPr>
          <w:rFonts w:ascii="Tw Cen MT" w:hAnsi="Tw Cen MT" w:cs="Arial"/>
          <w:color w:val="000000" w:themeColor="text1"/>
        </w:rPr>
        <w:t xml:space="preserve"> reads the byte as character and </w:t>
      </w:r>
      <w:proofErr w:type="spellStart"/>
      <w:r w:rsidRPr="00C02669">
        <w:rPr>
          <w:rFonts w:ascii="Tw Cen MT" w:hAnsi="Tw Cen MT" w:cs="Arial"/>
          <w:color w:val="000000" w:themeColor="text1"/>
        </w:rPr>
        <w:t>BufferedReader</w:t>
      </w:r>
      <w:proofErr w:type="spellEnd"/>
      <w:r w:rsidRPr="00C02669">
        <w:rPr>
          <w:rFonts w:ascii="Tw Cen MT" w:hAnsi="Tw Cen MT" w:cs="Arial"/>
          <w:color w:val="000000" w:themeColor="text1"/>
        </w:rPr>
        <w:t xml:space="preserve"> reads the character as a string. </w:t>
      </w:r>
      <w:proofErr w:type="spellStart"/>
      <w:r w:rsidRPr="00C02669">
        <w:rPr>
          <w:rFonts w:ascii="Tw Cen MT" w:hAnsi="Tw Cen MT" w:cs="Arial"/>
          <w:color w:val="000000" w:themeColor="text1"/>
        </w:rPr>
        <w:t>BufferedReader</w:t>
      </w:r>
      <w:proofErr w:type="spellEnd"/>
      <w:r w:rsidRPr="00C02669">
        <w:rPr>
          <w:rFonts w:ascii="Tw Cen MT" w:hAnsi="Tw Cen MT" w:cs="Arial"/>
          <w:color w:val="000000" w:themeColor="text1"/>
        </w:rPr>
        <w:t xml:space="preserve"> class is available at java.io package.</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Convert the string data into integer data using the wrapper class Integer, and the method is </w:t>
      </w:r>
      <w:proofErr w:type="spellStart"/>
      <w:proofErr w:type="gramStart"/>
      <w:r w:rsidRPr="00C02669">
        <w:rPr>
          <w:rFonts w:ascii="Tw Cen MT" w:hAnsi="Tw Cen MT" w:cs="Arial"/>
          <w:color w:val="000000" w:themeColor="text1"/>
        </w:rPr>
        <w:t>parseInt</w:t>
      </w:r>
      <w:proofErr w:type="spellEnd"/>
      <w:r w:rsidRPr="00C02669">
        <w:rPr>
          <w:rFonts w:ascii="Tw Cen MT" w:hAnsi="Tw Cen MT" w:cs="Arial"/>
          <w:color w:val="000000" w:themeColor="text1"/>
        </w:rPr>
        <w:t>(</w:t>
      </w:r>
      <w:proofErr w:type="gramEnd"/>
      <w:r w:rsidRPr="00C02669">
        <w:rPr>
          <w:rFonts w:ascii="Tw Cen MT" w:hAnsi="Tw Cen MT" w:cs="Arial"/>
          <w:color w:val="000000" w:themeColor="text1"/>
        </w:rPr>
        <w:t>) of the Integer class.</w:t>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In this program to sort the array elements, we are using the quick sort technique.</w:t>
      </w:r>
    </w:p>
    <w:p w:rsidR="00EC5C43" w:rsidRDefault="00EC5C43" w:rsidP="00EC5C43">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4095003" cy="8366078"/>
            <wp:effectExtent l="19050" t="0" r="747" b="0"/>
            <wp:docPr id="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5" cstate="print"/>
                    <a:srcRect/>
                    <a:stretch>
                      <a:fillRect/>
                    </a:stretch>
                  </pic:blipFill>
                  <pic:spPr bwMode="auto">
                    <a:xfrm>
                      <a:off x="0" y="0"/>
                      <a:ext cx="4094946" cy="8365962"/>
                    </a:xfrm>
                    <a:prstGeom prst="rect">
                      <a:avLst/>
                    </a:prstGeom>
                    <a:noFill/>
                    <a:ln w="9525">
                      <a:noFill/>
                      <a:miter lim="800000"/>
                      <a:headEnd/>
                      <a:tailEnd/>
                    </a:ln>
                  </pic:spPr>
                </pic:pic>
              </a:graphicData>
            </a:graphic>
          </wp:inline>
        </w:drawing>
      </w:r>
    </w:p>
    <w:p w:rsidR="00EC5C43" w:rsidRPr="00C02669" w:rsidRDefault="00EC5C43" w:rsidP="00EC5C43">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EC5C43" w:rsidRPr="00C02669" w:rsidRDefault="00EC5C43" w:rsidP="00EC5C43">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p w:rsidR="00EC5C43" w:rsidRPr="00C02669" w:rsidRDefault="00EC5C43" w:rsidP="00EC5C43">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lastRenderedPageBreak/>
        <w:t>Java</w:t>
      </w:r>
    </w:p>
    <w:tbl>
      <w:tblPr>
        <w:tblW w:w="0" w:type="auto"/>
        <w:tblCellSpacing w:w="15" w:type="dxa"/>
        <w:tblCellMar>
          <w:top w:w="15" w:type="dxa"/>
          <w:left w:w="15" w:type="dxa"/>
          <w:bottom w:w="15" w:type="dxa"/>
          <w:right w:w="15" w:type="dxa"/>
        </w:tblCellMar>
        <w:tblLook w:val="04A0"/>
      </w:tblPr>
      <w:tblGrid>
        <w:gridCol w:w="340"/>
        <w:gridCol w:w="5440"/>
      </w:tblGrid>
      <w:tr w:rsidR="00EC5C43" w:rsidRPr="00C02669" w:rsidTr="000A52DC">
        <w:trPr>
          <w:tblCellSpacing w:w="15" w:type="dxa"/>
        </w:trPr>
        <w:tc>
          <w:tcPr>
            <w:tcW w:w="0" w:type="auto"/>
            <w:tcBorders>
              <w:top w:val="nil"/>
              <w:left w:val="nil"/>
              <w:bottom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EC5C43" w:rsidRPr="00C02669" w:rsidRDefault="00EC5C43"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number of 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e"/>
                <w:rFonts w:ascii="Tw Cen MT" w:hAnsi="Tw Cen MT" w:cs="Arial"/>
                <w:color w:val="000000" w:themeColor="text1"/>
                <w:sz w:val="24"/>
                <w:szCs w:val="24"/>
                <w:bdr w:val="none" w:sz="0" w:space="0" w:color="auto" w:frame="1"/>
              </w:rPr>
              <w:t xml:space="preserve">the </w:t>
            </w:r>
            <w:r w:rsidRPr="00C02669">
              <w:rPr>
                <w:rStyle w:val="crayon-t"/>
                <w:rFonts w:ascii="Tw Cen MT" w:hAnsi="Tw Cen MT" w:cs="Arial"/>
                <w:color w:val="000000" w:themeColor="text1"/>
                <w:sz w:val="24"/>
                <w:szCs w:val="24"/>
                <w:bdr w:val="none" w:sz="0" w:space="0" w:color="auto" w:frame="1"/>
              </w:rPr>
              <w:t>array</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elements</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20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54</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w:t>
            </w:r>
            <w:r w:rsidRPr="00C02669">
              <w:rPr>
                <w:rStyle w:val="crayon-st"/>
                <w:rFonts w:ascii="Tw Cen MT" w:hAnsi="Tw Cen MT" w:cs="Arial"/>
                <w:color w:val="000000" w:themeColor="text1"/>
                <w:sz w:val="24"/>
                <w:szCs w:val="24"/>
                <w:bdr w:val="none" w:sz="0" w:space="0" w:color="auto" w:frame="1"/>
              </w:rPr>
              <w:t>in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t"/>
                <w:rFonts w:ascii="Tw Cen MT" w:hAnsi="Tw Cen MT" w:cs="Arial"/>
                <w:color w:val="000000" w:themeColor="text1"/>
                <w:sz w:val="24"/>
                <w:szCs w:val="24"/>
                <w:bdr w:val="none" w:sz="0" w:space="0" w:color="auto" w:frame="1"/>
              </w:rPr>
              <w:t>array</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20</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54</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elements after </w:t>
            </w:r>
            <w:r w:rsidRPr="00C02669">
              <w:rPr>
                <w:rStyle w:val="crayon-v"/>
                <w:rFonts w:ascii="Tw Cen MT" w:hAnsi="Tw Cen MT" w:cs="Arial"/>
                <w:color w:val="000000" w:themeColor="text1"/>
                <w:sz w:val="24"/>
                <w:szCs w:val="24"/>
                <w:bdr w:val="none" w:sz="0" w:space="0" w:color="auto" w:frame="1"/>
              </w:rPr>
              <w:t>sorting</w:t>
            </w:r>
          </w:p>
          <w:p w:rsidR="00EC5C43" w:rsidRPr="00C02669" w:rsidRDefault="00EC5C43"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10</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12</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20</w:t>
            </w:r>
            <w:r w:rsidRPr="00C02669">
              <w:rPr>
                <w:rStyle w:val="crayon-h"/>
                <w:rFonts w:ascii="Tw Cen MT" w:hAnsi="Tw Cen MT" w:cs="Arial"/>
                <w:color w:val="000000" w:themeColor="text1"/>
                <w:sz w:val="24"/>
                <w:szCs w:val="24"/>
                <w:bdr w:val="none" w:sz="0" w:space="0" w:color="auto" w:frame="1"/>
              </w:rPr>
              <w:t>  </w:t>
            </w:r>
            <w:r w:rsidRPr="00C02669">
              <w:rPr>
                <w:rStyle w:val="crayon-cn"/>
                <w:rFonts w:ascii="Tw Cen MT" w:hAnsi="Tw Cen MT" w:cs="Arial"/>
                <w:color w:val="000000" w:themeColor="text1"/>
                <w:sz w:val="24"/>
                <w:szCs w:val="24"/>
                <w:bdr w:val="none" w:sz="0" w:space="0" w:color="auto" w:frame="1"/>
              </w:rPr>
              <w:t>54</w:t>
            </w:r>
          </w:p>
        </w:tc>
      </w:tr>
    </w:tbl>
    <w:p w:rsidR="00EC5C43" w:rsidRPr="00C02669" w:rsidRDefault="00EC5C43" w:rsidP="00EC5C43">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r w:rsidRPr="00C02669">
        <w:rPr>
          <w:rFonts w:ascii="Tw Cen MT" w:eastAsia="Times New Roman" w:hAnsi="Tw Cen MT" w:cs="Arial"/>
          <w:b/>
          <w:bCs/>
          <w:color w:val="000000" w:themeColor="text1"/>
          <w:kern w:val="36"/>
          <w:sz w:val="24"/>
          <w:szCs w:val="24"/>
          <w:bdr w:val="none" w:sz="0" w:space="0" w:color="auto" w:frame="1"/>
        </w:rPr>
        <w:t>Program – 1 Java Program to Calculate Area of Circle </w:t>
      </w: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Method - 1</w:t>
      </w:r>
    </w:p>
    <w:p w:rsidR="003A60A4" w:rsidRPr="00C02669" w:rsidRDefault="003A60A4" w:rsidP="003A60A4">
      <w:pPr>
        <w:spacing w:after="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anchor distT="0" distB="0" distL="114300" distR="114300" simplePos="0" relativeHeight="251702272" behindDoc="0" locked="0" layoutInCell="1" allowOverlap="1">
            <wp:simplePos x="0" y="0"/>
            <wp:positionH relativeFrom="column">
              <wp:posOffset>3402330</wp:posOffset>
            </wp:positionH>
            <wp:positionV relativeFrom="paragraph">
              <wp:posOffset>95885</wp:posOffset>
            </wp:positionV>
            <wp:extent cx="2827655" cy="554990"/>
            <wp:effectExtent l="19050" t="0" r="0" b="0"/>
            <wp:wrapThrough wrapText="bothSides">
              <wp:wrapPolygon edited="0">
                <wp:start x="-146" y="0"/>
                <wp:lineTo x="-146" y="20760"/>
                <wp:lineTo x="21537" y="20760"/>
                <wp:lineTo x="21537" y="0"/>
                <wp:lineTo x="-146" y="0"/>
              </wp:wrapPolygon>
            </wp:wrapThrough>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6" cstate="print"/>
                    <a:srcRect/>
                    <a:stretch>
                      <a:fillRect/>
                    </a:stretch>
                  </pic:blipFill>
                  <pic:spPr bwMode="auto">
                    <a:xfrm>
                      <a:off x="0" y="0"/>
                      <a:ext cx="2827655" cy="554990"/>
                    </a:xfrm>
                    <a:prstGeom prst="rect">
                      <a:avLst/>
                    </a:prstGeom>
                    <a:noFill/>
                    <a:ln w="9525">
                      <a:noFill/>
                      <a:miter lim="800000"/>
                      <a:headEnd/>
                      <a:tailEnd/>
                    </a:ln>
                  </pic:spPr>
                </pic:pic>
              </a:graphicData>
            </a:graphic>
          </wp:anchor>
        </w:drawing>
      </w:r>
      <w:r w:rsidRPr="00C02669">
        <w:rPr>
          <w:rFonts w:ascii="Tw Cen MT" w:hAnsi="Tw Cen MT" w:cs="Arial"/>
          <w:noProof/>
          <w:color w:val="000000" w:themeColor="text1"/>
          <w:sz w:val="24"/>
          <w:szCs w:val="24"/>
        </w:rPr>
        <w:drawing>
          <wp:inline distT="0" distB="0" distL="0" distR="0">
            <wp:extent cx="2799215" cy="1360026"/>
            <wp:effectExtent l="19050" t="0" r="113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7" cstate="print"/>
                    <a:srcRect/>
                    <a:stretch>
                      <a:fillRect/>
                    </a:stretch>
                  </pic:blipFill>
                  <pic:spPr bwMode="auto">
                    <a:xfrm>
                      <a:off x="0" y="0"/>
                      <a:ext cx="2799666" cy="1360245"/>
                    </a:xfrm>
                    <a:prstGeom prst="rect">
                      <a:avLst/>
                    </a:prstGeom>
                    <a:noFill/>
                    <a:ln w="9525">
                      <a:noFill/>
                      <a:miter lim="800000"/>
                      <a:headEnd/>
                      <a:tailEnd/>
                    </a:ln>
                  </pic:spPr>
                </pic:pic>
              </a:graphicData>
            </a:graphic>
          </wp:inline>
        </w:drawing>
      </w:r>
    </w:p>
    <w:p w:rsidR="003A60A4" w:rsidRPr="00C02669" w:rsidRDefault="003A60A4" w:rsidP="003A60A4">
      <w:pPr>
        <w:pStyle w:val="NormalWeb"/>
        <w:numPr>
          <w:ilvl w:val="0"/>
          <w:numId w:val="66"/>
        </w:numPr>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b w:val="0"/>
          <w:color w:val="000000" w:themeColor="text1"/>
          <w:bdr w:val="none" w:sz="0" w:space="0" w:color="auto" w:frame="1"/>
        </w:rPr>
        <w:t>As we know that formula in math is</w:t>
      </w:r>
      <w:r w:rsidRPr="00C02669">
        <w:rPr>
          <w:rStyle w:val="Strong"/>
          <w:rFonts w:ascii="Tw Cen MT" w:eastAsiaTheme="majorEastAsia" w:hAnsi="Tw Cen MT" w:cs="Arial"/>
          <w:color w:val="000000" w:themeColor="text1"/>
          <w:bdr w:val="none" w:sz="0" w:space="0" w:color="auto" w:frame="1"/>
        </w:rPr>
        <w:t xml:space="preserve"> : </w:t>
      </w:r>
      <w:r w:rsidRPr="00C02669">
        <w:rPr>
          <w:rFonts w:ascii="Tw Cen MT" w:hAnsi="Tw Cen MT" w:cs="Arial"/>
          <w:noProof/>
          <w:color w:val="000000" w:themeColor="text1"/>
        </w:rPr>
        <w:drawing>
          <wp:inline distT="0" distB="0" distL="0" distR="0">
            <wp:extent cx="1340975" cy="144684"/>
            <wp:effectExtent l="19050" t="0" r="0" b="0"/>
            <wp:docPr id="12" name="Picture 1" descr="https://143530-415148-raikfcquaxqncofqfm.stackpathdns.com/wp-content/uploads/2016/07/formula-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43530-415148-raikfcquaxqncofqfm.stackpathdns.com/wp-content/uploads/2016/07/formula-circle.png"/>
                    <pic:cNvPicPr>
                      <a:picLocks noChangeAspect="1" noChangeArrowheads="1"/>
                    </pic:cNvPicPr>
                  </pic:nvPicPr>
                  <pic:blipFill>
                    <a:blip r:embed="rId248" cstate="print"/>
                    <a:srcRect r="11124" b="24242"/>
                    <a:stretch>
                      <a:fillRect/>
                    </a:stretch>
                  </pic:blipFill>
                  <pic:spPr bwMode="auto">
                    <a:xfrm>
                      <a:off x="0" y="0"/>
                      <a:ext cx="1340975" cy="144684"/>
                    </a:xfrm>
                    <a:prstGeom prst="rect">
                      <a:avLst/>
                    </a:prstGeom>
                    <a:noFill/>
                    <a:ln w="9525">
                      <a:noFill/>
                      <a:miter lim="800000"/>
                      <a:headEnd/>
                      <a:tailEnd/>
                    </a:ln>
                  </pic:spPr>
                </pic:pic>
              </a:graphicData>
            </a:graphic>
          </wp:inline>
        </w:drawing>
      </w:r>
    </w:p>
    <w:p w:rsidR="003A60A4" w:rsidRPr="00C02669" w:rsidRDefault="003A60A4" w:rsidP="003A60A4">
      <w:pPr>
        <w:pStyle w:val="NormalWeb"/>
        <w:numPr>
          <w:ilvl w:val="0"/>
          <w:numId w:val="66"/>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But, if you were written like that, then the system won’t understand, until and unless you assign the value of “PIE” is 22/7.  </w:t>
      </w:r>
      <w:proofErr w:type="spellStart"/>
      <w:r w:rsidRPr="00C02669">
        <w:rPr>
          <w:rFonts w:ascii="Tw Cen MT" w:hAnsi="Tw Cen MT" w:cs="Arial"/>
          <w:color w:val="000000" w:themeColor="text1"/>
          <w:bdr w:val="none" w:sz="0" w:space="0" w:color="auto" w:frame="1"/>
        </w:rPr>
        <w:t>Asusual</w:t>
      </w:r>
      <w:proofErr w:type="spellEnd"/>
      <w:r w:rsidRPr="00C02669">
        <w:rPr>
          <w:rFonts w:ascii="Tw Cen MT" w:hAnsi="Tw Cen MT" w:cs="Arial"/>
          <w:color w:val="000000" w:themeColor="text1"/>
          <w:bdr w:val="none" w:sz="0" w:space="0" w:color="auto" w:frame="1"/>
        </w:rPr>
        <w:t>, you always represent the values in binary numbers.</w:t>
      </w:r>
    </w:p>
    <w:p w:rsidR="003A60A4" w:rsidRPr="00C02669" w:rsidRDefault="003A60A4" w:rsidP="003A60A4">
      <w:pPr>
        <w:pStyle w:val="NormalWeb"/>
        <w:numPr>
          <w:ilvl w:val="0"/>
          <w:numId w:val="66"/>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The system can’t able to understand whether the given number is a number, or given letter is a letter. All it understood as” </w:t>
      </w:r>
      <w:r w:rsidRPr="00C02669">
        <w:rPr>
          <w:rStyle w:val="Strong"/>
          <w:rFonts w:ascii="Tw Cen MT" w:eastAsiaTheme="majorEastAsia" w:hAnsi="Tw Cen MT" w:cs="Arial"/>
          <w:color w:val="000000" w:themeColor="text1"/>
          <w:bdr w:val="none" w:sz="0" w:space="0" w:color="auto" w:frame="1"/>
        </w:rPr>
        <w:t>Character</w:t>
      </w:r>
      <w:r w:rsidRPr="00C02669">
        <w:rPr>
          <w:rFonts w:ascii="Tw Cen MT" w:hAnsi="Tw Cen MT" w:cs="Arial"/>
          <w:color w:val="000000" w:themeColor="text1"/>
          <w:bdr w:val="none" w:sz="0" w:space="0" w:color="auto" w:frame="1"/>
        </w:rPr>
        <w:t>” or just a “</w:t>
      </w:r>
      <w:r w:rsidRPr="00C02669">
        <w:rPr>
          <w:rStyle w:val="Strong"/>
          <w:rFonts w:ascii="Tw Cen MT" w:eastAsiaTheme="majorEastAsia" w:hAnsi="Tw Cen MT" w:cs="Arial"/>
          <w:color w:val="000000" w:themeColor="text1"/>
          <w:bdr w:val="none" w:sz="0" w:space="0" w:color="auto" w:frame="1"/>
        </w:rPr>
        <w:t>Symbol</w:t>
      </w:r>
      <w:r w:rsidRPr="00C02669">
        <w:rPr>
          <w:rFonts w:ascii="Tw Cen MT" w:hAnsi="Tw Cen MT" w:cs="Arial"/>
          <w:color w:val="000000" w:themeColor="text1"/>
          <w:bdr w:val="none" w:sz="0" w:space="0" w:color="auto" w:frame="1"/>
        </w:rPr>
        <w:t> “. Here goes the complete step by step explanation of the above code and how it works.</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Step 1: </w:t>
      </w:r>
      <w:r w:rsidRPr="00C02669">
        <w:rPr>
          <w:rStyle w:val="crayon-r"/>
          <w:rFonts w:ascii="Tw Cen MT" w:hAnsi="Tw Cen MT" w:cs="Arial"/>
          <w:color w:val="000000" w:themeColor="text1"/>
          <w:bdr w:val="none" w:sz="0" w:space="0" w:color="auto" w:frame="1"/>
        </w:rPr>
        <w:t>import</w:t>
      </w:r>
      <w:r w:rsidRPr="00C02669">
        <w:rPr>
          <w:rStyle w:val="crayon-h"/>
          <w:rFonts w:ascii="Tw Cen MT" w:hAnsi="Tw Cen MT" w:cs="Arial"/>
          <w:color w:val="000000" w:themeColor="text1"/>
          <w:bdr w:val="none" w:sz="0" w:space="0" w:color="auto" w:frame="1"/>
        </w:rPr>
        <w:t xml:space="preserve"> </w:t>
      </w:r>
      <w:proofErr w:type="spellStart"/>
      <w:r w:rsidRPr="00C02669">
        <w:rPr>
          <w:rStyle w:val="crayon-v"/>
          <w:rFonts w:ascii="Tw Cen MT" w:hAnsi="Tw Cen MT" w:cs="Arial"/>
          <w:color w:val="000000" w:themeColor="text1"/>
          <w:bdr w:val="none" w:sz="0" w:space="0" w:color="auto" w:frame="1"/>
        </w:rPr>
        <w:t>java</w:t>
      </w:r>
      <w:r w:rsidRPr="00C02669">
        <w:rPr>
          <w:rStyle w:val="crayon-sy"/>
          <w:rFonts w:ascii="Tw Cen MT" w:eastAsiaTheme="majorEastAsia" w:hAnsi="Tw Cen MT" w:cs="Arial"/>
          <w:color w:val="000000" w:themeColor="text1"/>
          <w:bdr w:val="none" w:sz="0" w:space="0" w:color="auto" w:frame="1"/>
        </w:rPr>
        <w:t>.</w:t>
      </w:r>
      <w:r w:rsidRPr="00C02669">
        <w:rPr>
          <w:rStyle w:val="crayon-v"/>
          <w:rFonts w:ascii="Tw Cen MT" w:hAnsi="Tw Cen MT" w:cs="Arial"/>
          <w:color w:val="000000" w:themeColor="text1"/>
          <w:bdr w:val="none" w:sz="0" w:space="0" w:color="auto" w:frame="1"/>
        </w:rPr>
        <w:t>util</w:t>
      </w:r>
      <w:r w:rsidRPr="00C02669">
        <w:rPr>
          <w:rStyle w:val="crayon-sy"/>
          <w:rFonts w:ascii="Tw Cen MT" w:eastAsiaTheme="majorEastAsia" w:hAnsi="Tw Cen MT" w:cs="Arial"/>
          <w:color w:val="000000" w:themeColor="text1"/>
          <w:bdr w:val="none" w:sz="0" w:space="0" w:color="auto" w:frame="1"/>
        </w:rPr>
        <w:t>.</w:t>
      </w:r>
      <w:r w:rsidRPr="00C02669">
        <w:rPr>
          <w:rStyle w:val="crayon-v"/>
          <w:rFonts w:ascii="Tw Cen MT" w:hAnsi="Tw Cen MT" w:cs="Arial"/>
          <w:color w:val="000000" w:themeColor="text1"/>
          <w:bdr w:val="none" w:sz="0" w:space="0" w:color="auto" w:frame="1"/>
        </w:rPr>
        <w:t>Scanner</w:t>
      </w:r>
      <w:proofErr w:type="spellEnd"/>
      <w:r w:rsidRPr="00C02669">
        <w:rPr>
          <w:rStyle w:val="crayon-sy"/>
          <w:rFonts w:ascii="Tw Cen MT" w:eastAsiaTheme="majorEastAsia" w:hAnsi="Tw Cen MT" w:cs="Arial"/>
          <w:color w:val="000000" w:themeColor="text1"/>
          <w:bdr w:val="none" w:sz="0" w:space="0" w:color="auto" w:frame="1"/>
        </w:rPr>
        <w:t>;</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Here ‘import’ is a keyword in java used to get features from inbuilt packages. Here we using a package called until it consist of many classes and using one of the classes Scanner to get command over console which is the interface between user and program.</w:t>
      </w:r>
    </w:p>
    <w:p w:rsidR="003A60A4" w:rsidRPr="00C02669" w:rsidRDefault="003A60A4" w:rsidP="003A60A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Step 2: </w:t>
      </w:r>
      <w:r w:rsidRPr="00C02669">
        <w:rPr>
          <w:rStyle w:val="crayon-m"/>
          <w:rFonts w:ascii="Tw Cen MT" w:hAnsi="Tw Cen MT" w:cs="Arial"/>
          <w:color w:val="000000" w:themeColor="text1"/>
          <w:bdr w:val="none" w:sz="0" w:space="0" w:color="auto" w:frame="1"/>
        </w:rPr>
        <w:t>public</w:t>
      </w:r>
      <w:r w:rsidRPr="00C02669">
        <w:rPr>
          <w:rStyle w:val="crayon-h"/>
          <w:rFonts w:ascii="Tw Cen MT" w:hAnsi="Tw Cen MT" w:cs="Arial"/>
          <w:color w:val="000000" w:themeColor="text1"/>
          <w:bdr w:val="none" w:sz="0" w:space="0" w:color="auto" w:frame="1"/>
        </w:rPr>
        <w:t xml:space="preserve"> </w:t>
      </w:r>
      <w:r w:rsidRPr="00C02669">
        <w:rPr>
          <w:rStyle w:val="crayon-m"/>
          <w:rFonts w:ascii="Tw Cen MT" w:hAnsi="Tw Cen MT" w:cs="Arial"/>
          <w:color w:val="000000" w:themeColor="text1"/>
          <w:bdr w:val="none" w:sz="0" w:space="0" w:color="auto" w:frame="1"/>
        </w:rPr>
        <w:t>static</w:t>
      </w:r>
      <w:r w:rsidRPr="00C02669">
        <w:rPr>
          <w:rStyle w:val="crayon-h"/>
          <w:rFonts w:ascii="Tw Cen MT" w:hAnsi="Tw Cen MT" w:cs="Arial"/>
          <w:color w:val="000000" w:themeColor="text1"/>
          <w:bdr w:val="none" w:sz="0" w:space="0" w:color="auto" w:frame="1"/>
        </w:rPr>
        <w:t xml:space="preserve"> </w:t>
      </w:r>
      <w:r w:rsidRPr="00C02669">
        <w:rPr>
          <w:rStyle w:val="crayon-t"/>
          <w:rFonts w:ascii="Tw Cen MT" w:hAnsi="Tw Cen MT" w:cs="Arial"/>
          <w:color w:val="000000" w:themeColor="text1"/>
          <w:bdr w:val="none" w:sz="0" w:space="0" w:color="auto" w:frame="1"/>
        </w:rPr>
        <w:t>void</w:t>
      </w:r>
      <w:r w:rsidRPr="00C02669">
        <w:rPr>
          <w:rStyle w:val="crayon-h"/>
          <w:rFonts w:ascii="Tw Cen MT" w:hAnsi="Tw Cen MT" w:cs="Arial"/>
          <w:color w:val="000000" w:themeColor="text1"/>
          <w:bdr w:val="none" w:sz="0" w:space="0" w:color="auto" w:frame="1"/>
        </w:rPr>
        <w:t xml:space="preserve"> </w:t>
      </w:r>
      <w:proofErr w:type="gramStart"/>
      <w:r w:rsidRPr="00C02669">
        <w:rPr>
          <w:rStyle w:val="crayon-e"/>
          <w:rFonts w:ascii="Tw Cen MT" w:eastAsiaTheme="majorEastAsia" w:hAnsi="Tw Cen MT" w:cs="Arial"/>
          <w:color w:val="000000" w:themeColor="text1"/>
          <w:bdr w:val="none" w:sz="0" w:space="0" w:color="auto" w:frame="1"/>
        </w:rPr>
        <w:t>main</w:t>
      </w:r>
      <w:r w:rsidRPr="00C02669">
        <w:rPr>
          <w:rStyle w:val="crayon-sy"/>
          <w:rFonts w:ascii="Tw Cen MT" w:eastAsiaTheme="majorEastAsia" w:hAnsi="Tw Cen MT" w:cs="Arial"/>
          <w:color w:val="000000" w:themeColor="text1"/>
          <w:bdr w:val="none" w:sz="0" w:space="0" w:color="auto" w:frame="1"/>
        </w:rPr>
        <w:t>(</w:t>
      </w:r>
      <w:proofErr w:type="gramEnd"/>
      <w:r w:rsidRPr="00C02669">
        <w:rPr>
          <w:rStyle w:val="crayon-t"/>
          <w:rFonts w:ascii="Tw Cen MT" w:hAnsi="Tw Cen MT" w:cs="Arial"/>
          <w:color w:val="000000" w:themeColor="text1"/>
          <w:bdr w:val="none" w:sz="0" w:space="0" w:color="auto" w:frame="1"/>
        </w:rPr>
        <w:t>String</w:t>
      </w:r>
      <w:r w:rsidRPr="00C02669">
        <w:rPr>
          <w:rStyle w:val="crayon-h"/>
          <w:rFonts w:ascii="Tw Cen MT" w:hAnsi="Tw Cen MT" w:cs="Arial"/>
          <w:color w:val="000000" w:themeColor="text1"/>
          <w:bdr w:val="none" w:sz="0" w:space="0" w:color="auto" w:frame="1"/>
        </w:rPr>
        <w:t xml:space="preserve"> </w:t>
      </w:r>
      <w:proofErr w:type="spellStart"/>
      <w:r w:rsidRPr="00C02669">
        <w:rPr>
          <w:rStyle w:val="crayon-v"/>
          <w:rFonts w:ascii="Tw Cen MT" w:hAnsi="Tw Cen MT" w:cs="Arial"/>
          <w:color w:val="000000" w:themeColor="text1"/>
          <w:bdr w:val="none" w:sz="0" w:space="0" w:color="auto" w:frame="1"/>
        </w:rPr>
        <w:t>args</w:t>
      </w:r>
      <w:proofErr w:type="spellEnd"/>
      <w:r w:rsidRPr="00C02669">
        <w:rPr>
          <w:rStyle w:val="crayon-sy"/>
          <w:rFonts w:ascii="Tw Cen MT" w:eastAsiaTheme="majorEastAsia" w:hAnsi="Tw Cen MT" w:cs="Arial"/>
          <w:color w:val="000000" w:themeColor="text1"/>
          <w:bdr w:val="none" w:sz="0" w:space="0" w:color="auto" w:frame="1"/>
        </w:rPr>
        <w:t>[])</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The main function, where the execution of program</w:t>
      </w:r>
      <w:r w:rsidRPr="00C02669">
        <w:rPr>
          <w:rStyle w:val="Strong"/>
          <w:rFonts w:ascii="Tw Cen MT" w:eastAsiaTheme="majorEastAsia" w:hAnsi="Tw Cen MT" w:cs="Arial"/>
          <w:color w:val="000000" w:themeColor="text1"/>
          <w:bdr w:val="none" w:sz="0" w:space="0" w:color="auto" w:frame="1"/>
        </w:rPr>
        <w:t xml:space="preserve"> start </w:t>
      </w:r>
      <w:r w:rsidRPr="00C02669">
        <w:rPr>
          <w:rFonts w:ascii="Tw Cen MT" w:hAnsi="Tw Cen MT" w:cs="Arial"/>
          <w:color w:val="000000" w:themeColor="text1"/>
          <w:bdr w:val="none" w:sz="0" w:space="0" w:color="auto" w:frame="1"/>
        </w:rPr>
        <w:t>from here onwards</w:t>
      </w:r>
    </w:p>
    <w:p w:rsidR="003A60A4" w:rsidRPr="00C02669" w:rsidRDefault="003A60A4" w:rsidP="003A60A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Step 3: </w:t>
      </w:r>
      <w:r w:rsidRPr="00C02669">
        <w:rPr>
          <w:rStyle w:val="crayon-i"/>
          <w:rFonts w:ascii="Tw Cen MT" w:hAnsi="Tw Cen MT" w:cs="Arial"/>
          <w:color w:val="000000" w:themeColor="text1"/>
          <w:bdr w:val="none" w:sz="0" w:space="0" w:color="auto" w:frame="1"/>
        </w:rPr>
        <w:t>Scanner</w:t>
      </w:r>
      <w:r w:rsidRPr="00C02669">
        <w:rPr>
          <w:rStyle w:val="crayon-h"/>
          <w:rFonts w:ascii="Tw Cen MT" w:hAnsi="Tw Cen MT" w:cs="Arial"/>
          <w:color w:val="000000" w:themeColor="text1"/>
          <w:bdr w:val="none" w:sz="0" w:space="0" w:color="auto" w:frame="1"/>
        </w:rPr>
        <w:t xml:space="preserve"> </w:t>
      </w:r>
      <w:r w:rsidRPr="00C02669">
        <w:rPr>
          <w:rStyle w:val="crayon-v"/>
          <w:rFonts w:ascii="Tw Cen MT" w:hAnsi="Tw Cen MT" w:cs="Arial"/>
          <w:color w:val="000000" w:themeColor="text1"/>
          <w:bdr w:val="none" w:sz="0" w:space="0" w:color="auto" w:frame="1"/>
        </w:rPr>
        <w:t>s</w:t>
      </w:r>
      <w:r w:rsidRPr="00C02669">
        <w:rPr>
          <w:rStyle w:val="crayon-o"/>
          <w:rFonts w:ascii="Tw Cen MT" w:hAnsi="Tw Cen MT" w:cs="Arial"/>
          <w:color w:val="000000" w:themeColor="text1"/>
          <w:bdr w:val="none" w:sz="0" w:space="0" w:color="auto" w:frame="1"/>
        </w:rPr>
        <w:t>=</w:t>
      </w:r>
      <w:r w:rsidRPr="00C02669">
        <w:rPr>
          <w:rStyle w:val="crayon-h"/>
          <w:rFonts w:ascii="Tw Cen MT" w:hAnsi="Tw Cen MT" w:cs="Arial"/>
          <w:color w:val="000000" w:themeColor="text1"/>
          <w:bdr w:val="none" w:sz="0" w:space="0" w:color="auto" w:frame="1"/>
        </w:rPr>
        <w:t xml:space="preserve"> </w:t>
      </w:r>
      <w:r w:rsidRPr="00C02669">
        <w:rPr>
          <w:rStyle w:val="crayon-r"/>
          <w:rFonts w:ascii="Tw Cen MT" w:hAnsi="Tw Cen MT" w:cs="Arial"/>
          <w:color w:val="000000" w:themeColor="text1"/>
          <w:bdr w:val="none" w:sz="0" w:space="0" w:color="auto" w:frame="1"/>
        </w:rPr>
        <w:t>new</w:t>
      </w:r>
      <w:r w:rsidRPr="00C02669">
        <w:rPr>
          <w:rStyle w:val="crayon-h"/>
          <w:rFonts w:ascii="Tw Cen MT" w:hAnsi="Tw Cen MT" w:cs="Arial"/>
          <w:color w:val="000000" w:themeColor="text1"/>
          <w:bdr w:val="none" w:sz="0" w:space="0" w:color="auto" w:frame="1"/>
        </w:rPr>
        <w:t xml:space="preserve"> </w:t>
      </w:r>
      <w:proofErr w:type="gramStart"/>
      <w:r w:rsidRPr="00C02669">
        <w:rPr>
          <w:rStyle w:val="crayon-e"/>
          <w:rFonts w:ascii="Tw Cen MT" w:eastAsiaTheme="majorEastAsia" w:hAnsi="Tw Cen MT" w:cs="Arial"/>
          <w:color w:val="000000" w:themeColor="text1"/>
          <w:bdr w:val="none" w:sz="0" w:space="0" w:color="auto" w:frame="1"/>
        </w:rPr>
        <w:t>Scanner</w:t>
      </w:r>
      <w:r w:rsidRPr="00C02669">
        <w:rPr>
          <w:rStyle w:val="crayon-sy"/>
          <w:rFonts w:ascii="Tw Cen MT" w:eastAsiaTheme="majorEastAsia" w:hAnsi="Tw Cen MT" w:cs="Arial"/>
          <w:color w:val="000000" w:themeColor="text1"/>
          <w:bdr w:val="none" w:sz="0" w:space="0" w:color="auto" w:frame="1"/>
        </w:rPr>
        <w:t>(</w:t>
      </w:r>
      <w:proofErr w:type="spellStart"/>
      <w:proofErr w:type="gramEnd"/>
      <w:r w:rsidRPr="00C02669">
        <w:rPr>
          <w:rStyle w:val="crayon-v"/>
          <w:rFonts w:ascii="Tw Cen MT" w:hAnsi="Tw Cen MT" w:cs="Arial"/>
          <w:color w:val="000000" w:themeColor="text1"/>
          <w:bdr w:val="none" w:sz="0" w:space="0" w:color="auto" w:frame="1"/>
        </w:rPr>
        <w:t>System</w:t>
      </w:r>
      <w:r w:rsidRPr="00C02669">
        <w:rPr>
          <w:rStyle w:val="crayon-sy"/>
          <w:rFonts w:ascii="Tw Cen MT" w:eastAsiaTheme="majorEastAsia" w:hAnsi="Tw Cen MT" w:cs="Arial"/>
          <w:color w:val="000000" w:themeColor="text1"/>
          <w:bdr w:val="none" w:sz="0" w:space="0" w:color="auto" w:frame="1"/>
        </w:rPr>
        <w:t>.</w:t>
      </w:r>
      <w:r w:rsidRPr="00C02669">
        <w:rPr>
          <w:rStyle w:val="crayon-st"/>
          <w:rFonts w:ascii="Tw Cen MT" w:hAnsi="Tw Cen MT" w:cs="Arial"/>
          <w:color w:val="000000" w:themeColor="text1"/>
          <w:bdr w:val="none" w:sz="0" w:space="0" w:color="auto" w:frame="1"/>
        </w:rPr>
        <w:t>in</w:t>
      </w:r>
      <w:proofErr w:type="spellEnd"/>
      <w:r w:rsidRPr="00C02669">
        <w:rPr>
          <w:rStyle w:val="crayon-sy"/>
          <w:rFonts w:ascii="Tw Cen MT" w:eastAsiaTheme="majorEastAsia" w:hAnsi="Tw Cen MT" w:cs="Arial"/>
          <w:color w:val="000000" w:themeColor="text1"/>
          <w:bdr w:val="none" w:sz="0" w:space="0" w:color="auto" w:frame="1"/>
        </w:rPr>
        <w:t>);</w:t>
      </w:r>
    </w:p>
    <w:p w:rsidR="003A60A4" w:rsidRPr="00C02669" w:rsidRDefault="003A60A4" w:rsidP="003A60A4">
      <w:pPr>
        <w:pStyle w:val="NormalWeb"/>
        <w:numPr>
          <w:ilvl w:val="0"/>
          <w:numId w:val="75"/>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The scanner is a class used to scan the input data which was given by the user through a console.</w:t>
      </w:r>
    </w:p>
    <w:p w:rsidR="003A60A4" w:rsidRPr="00C02669" w:rsidRDefault="003A60A4" w:rsidP="003A60A4">
      <w:pPr>
        <w:pStyle w:val="NormalWeb"/>
        <w:numPr>
          <w:ilvl w:val="0"/>
          <w:numId w:val="75"/>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so to get access on a console we want to create an object  </w:t>
      </w:r>
      <w:proofErr w:type="spellStart"/>
      <w:r w:rsidRPr="00C02669">
        <w:rPr>
          <w:rFonts w:ascii="Tw Cen MT" w:hAnsi="Tw Cen MT" w:cs="Arial"/>
          <w:color w:val="000000" w:themeColor="text1"/>
          <w:bdr w:val="none" w:sz="0" w:space="0" w:color="auto" w:frame="1"/>
        </w:rPr>
        <w:t>Syntax:new</w:t>
      </w:r>
      <w:proofErr w:type="spellEnd"/>
      <w:r w:rsidRPr="00C02669">
        <w:rPr>
          <w:rFonts w:ascii="Tw Cen MT" w:hAnsi="Tw Cen MT" w:cs="Arial"/>
          <w:color w:val="000000" w:themeColor="text1"/>
          <w:bdr w:val="none" w:sz="0" w:space="0" w:color="auto" w:frame="1"/>
        </w:rPr>
        <w:t xml:space="preserve"> Scanner(); after creating an object that reference will store in variable ‘s’</w:t>
      </w:r>
    </w:p>
    <w:p w:rsidR="003A60A4" w:rsidRPr="00C02669" w:rsidRDefault="003A60A4" w:rsidP="003A60A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Step 4: </w:t>
      </w:r>
      <w:proofErr w:type="spellStart"/>
      <w:proofErr w:type="gramStart"/>
      <w:r w:rsidRPr="00C02669">
        <w:rPr>
          <w:rStyle w:val="crayon-v"/>
          <w:rFonts w:ascii="Tw Cen MT" w:hAnsi="Tw Cen MT" w:cs="Arial"/>
          <w:color w:val="000000" w:themeColor="text1"/>
          <w:bdr w:val="none" w:sz="0" w:space="0" w:color="auto" w:frame="1"/>
        </w:rPr>
        <w:t>System</w:t>
      </w:r>
      <w:r w:rsidRPr="00C02669">
        <w:rPr>
          <w:rStyle w:val="crayon-sy"/>
          <w:rFonts w:ascii="Tw Cen MT" w:eastAsiaTheme="majorEastAsia" w:hAnsi="Tw Cen MT" w:cs="Arial"/>
          <w:color w:val="000000" w:themeColor="text1"/>
          <w:bdr w:val="none" w:sz="0" w:space="0" w:color="auto" w:frame="1"/>
        </w:rPr>
        <w:t>.</w:t>
      </w:r>
      <w:r w:rsidRPr="00C02669">
        <w:rPr>
          <w:rStyle w:val="crayon-v"/>
          <w:rFonts w:ascii="Tw Cen MT" w:hAnsi="Tw Cen MT" w:cs="Arial"/>
          <w:color w:val="000000" w:themeColor="text1"/>
          <w:bdr w:val="none" w:sz="0" w:space="0" w:color="auto" w:frame="1"/>
        </w:rPr>
        <w:t>out</w:t>
      </w:r>
      <w:r w:rsidRPr="00C02669">
        <w:rPr>
          <w:rStyle w:val="crayon-sy"/>
          <w:rFonts w:ascii="Tw Cen MT" w:eastAsiaTheme="majorEastAsia" w:hAnsi="Tw Cen MT" w:cs="Arial"/>
          <w:color w:val="000000" w:themeColor="text1"/>
          <w:bdr w:val="none" w:sz="0" w:space="0" w:color="auto" w:frame="1"/>
        </w:rPr>
        <w:t>.</w:t>
      </w:r>
      <w:r w:rsidRPr="00C02669">
        <w:rPr>
          <w:rStyle w:val="crayon-e"/>
          <w:rFonts w:ascii="Tw Cen MT" w:eastAsiaTheme="majorEastAsia" w:hAnsi="Tw Cen MT" w:cs="Arial"/>
          <w:color w:val="000000" w:themeColor="text1"/>
          <w:bdr w:val="none" w:sz="0" w:space="0" w:color="auto" w:frame="1"/>
        </w:rPr>
        <w:t>println</w:t>
      </w:r>
      <w:proofErr w:type="spellEnd"/>
      <w:r w:rsidRPr="00C02669">
        <w:rPr>
          <w:rStyle w:val="crayon-sy"/>
          <w:rFonts w:ascii="Tw Cen MT" w:eastAsiaTheme="majorEastAsia" w:hAnsi="Tw Cen MT" w:cs="Arial"/>
          <w:color w:val="000000" w:themeColor="text1"/>
          <w:bdr w:val="none" w:sz="0" w:space="0" w:color="auto" w:frame="1"/>
        </w:rPr>
        <w:t>(</w:t>
      </w:r>
      <w:proofErr w:type="gramEnd"/>
      <w:r w:rsidRPr="00C02669">
        <w:rPr>
          <w:rStyle w:val="crayon-s"/>
          <w:rFonts w:ascii="Tw Cen MT" w:hAnsi="Tw Cen MT" w:cs="Arial"/>
          <w:color w:val="000000" w:themeColor="text1"/>
          <w:bdr w:val="none" w:sz="0" w:space="0" w:color="auto" w:frame="1"/>
        </w:rPr>
        <w:t>"Enter the radius:"</w:t>
      </w:r>
      <w:r w:rsidRPr="00C02669">
        <w:rPr>
          <w:rStyle w:val="crayon-sy"/>
          <w:rFonts w:ascii="Tw Cen MT" w:eastAsiaTheme="majorEastAsia" w:hAnsi="Tw Cen MT" w:cs="Arial"/>
          <w:color w:val="000000" w:themeColor="text1"/>
          <w:bdr w:val="none" w:sz="0" w:space="0" w:color="auto" w:frame="1"/>
        </w:rPr>
        <w:t>);</w:t>
      </w:r>
    </w:p>
    <w:p w:rsidR="003A60A4" w:rsidRPr="00C02669" w:rsidRDefault="003A60A4" w:rsidP="003A60A4">
      <w:pPr>
        <w:pStyle w:val="NormalWeb"/>
        <w:spacing w:before="0" w:beforeAutospacing="0" w:after="0" w:afterAutospacing="0"/>
        <w:jc w:val="both"/>
        <w:rPr>
          <w:rFonts w:ascii="Tw Cen MT" w:hAnsi="Tw Cen MT" w:cs="Arial"/>
          <w:color w:val="000000" w:themeColor="text1"/>
          <w:bdr w:val="none" w:sz="0" w:space="0" w:color="auto" w:frame="1"/>
        </w:rPr>
      </w:pPr>
      <w:r w:rsidRPr="00C02669">
        <w:rPr>
          <w:rFonts w:ascii="Tw Cen MT" w:hAnsi="Tw Cen MT" w:cs="Arial"/>
          <w:color w:val="000000" w:themeColor="text1"/>
          <w:bdr w:val="none" w:sz="0" w:space="0" w:color="auto" w:frame="1"/>
        </w:rPr>
        <w:t>Above code is giving instructions for the user to give the input for radius</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 xml:space="preserve">Step 5: </w:t>
      </w:r>
      <w:r w:rsidRPr="00C02669">
        <w:rPr>
          <w:rStyle w:val="crayon-t"/>
          <w:rFonts w:ascii="Tw Cen MT" w:hAnsi="Tw Cen MT" w:cs="Arial"/>
          <w:color w:val="000000" w:themeColor="text1"/>
          <w:bdr w:val="none" w:sz="0" w:space="0" w:color="auto" w:frame="1"/>
        </w:rPr>
        <w:t>double</w:t>
      </w:r>
      <w:r w:rsidRPr="00C02669">
        <w:rPr>
          <w:rStyle w:val="crayon-h"/>
          <w:rFonts w:ascii="Tw Cen MT" w:hAnsi="Tw Cen MT" w:cs="Arial"/>
          <w:color w:val="000000" w:themeColor="text1"/>
          <w:bdr w:val="none" w:sz="0" w:space="0" w:color="auto" w:frame="1"/>
        </w:rPr>
        <w:t xml:space="preserve"> </w:t>
      </w:r>
      <w:r w:rsidRPr="00C02669">
        <w:rPr>
          <w:rStyle w:val="crayon-v"/>
          <w:rFonts w:ascii="Tw Cen MT" w:hAnsi="Tw Cen MT" w:cs="Arial"/>
          <w:color w:val="000000" w:themeColor="text1"/>
          <w:bdr w:val="none" w:sz="0" w:space="0" w:color="auto" w:frame="1"/>
        </w:rPr>
        <w:t>r</w:t>
      </w:r>
      <w:r w:rsidRPr="00C02669">
        <w:rPr>
          <w:rStyle w:val="crayon-o"/>
          <w:rFonts w:ascii="Tw Cen MT" w:hAnsi="Tw Cen MT" w:cs="Arial"/>
          <w:color w:val="000000" w:themeColor="text1"/>
          <w:bdr w:val="none" w:sz="0" w:space="0" w:color="auto" w:frame="1"/>
        </w:rPr>
        <w:t>=</w:t>
      </w:r>
      <w:r w:rsidRPr="00C02669">
        <w:rPr>
          <w:rStyle w:val="crayon-h"/>
          <w:rFonts w:ascii="Tw Cen MT" w:hAnsi="Tw Cen MT" w:cs="Arial"/>
          <w:color w:val="000000" w:themeColor="text1"/>
          <w:bdr w:val="none" w:sz="0" w:space="0" w:color="auto" w:frame="1"/>
        </w:rPr>
        <w:t xml:space="preserve"> </w:t>
      </w:r>
      <w:proofErr w:type="spellStart"/>
      <w:proofErr w:type="gramStart"/>
      <w:r w:rsidRPr="00C02669">
        <w:rPr>
          <w:rStyle w:val="crayon-v"/>
          <w:rFonts w:ascii="Tw Cen MT" w:hAnsi="Tw Cen MT" w:cs="Arial"/>
          <w:color w:val="000000" w:themeColor="text1"/>
          <w:bdr w:val="none" w:sz="0" w:space="0" w:color="auto" w:frame="1"/>
        </w:rPr>
        <w:t>s</w:t>
      </w:r>
      <w:r w:rsidRPr="00C02669">
        <w:rPr>
          <w:rStyle w:val="crayon-sy"/>
          <w:rFonts w:ascii="Tw Cen MT" w:eastAsiaTheme="majorEastAsia" w:hAnsi="Tw Cen MT" w:cs="Arial"/>
          <w:color w:val="000000" w:themeColor="text1"/>
          <w:bdr w:val="none" w:sz="0" w:space="0" w:color="auto" w:frame="1"/>
        </w:rPr>
        <w:t>.</w:t>
      </w:r>
      <w:r w:rsidRPr="00C02669">
        <w:rPr>
          <w:rStyle w:val="crayon-e"/>
          <w:rFonts w:ascii="Tw Cen MT" w:eastAsiaTheme="majorEastAsia" w:hAnsi="Tw Cen MT" w:cs="Arial"/>
          <w:color w:val="000000" w:themeColor="text1"/>
          <w:bdr w:val="none" w:sz="0" w:space="0" w:color="auto" w:frame="1"/>
        </w:rPr>
        <w:t>nextDouble</w:t>
      </w:r>
      <w:proofErr w:type="spellEnd"/>
      <w:r w:rsidRPr="00C02669">
        <w:rPr>
          <w:rStyle w:val="crayon-sy"/>
          <w:rFonts w:ascii="Tw Cen MT" w:eastAsiaTheme="majorEastAsia" w:hAnsi="Tw Cen MT" w:cs="Arial"/>
          <w:color w:val="000000" w:themeColor="text1"/>
          <w:bdr w:val="none" w:sz="0" w:space="0" w:color="auto" w:frame="1"/>
        </w:rPr>
        <w:t>(</w:t>
      </w:r>
      <w:proofErr w:type="gramEnd"/>
      <w:r w:rsidRPr="00C02669">
        <w:rPr>
          <w:rStyle w:val="crayon-sy"/>
          <w:rFonts w:ascii="Tw Cen MT" w:eastAsiaTheme="majorEastAsia" w:hAnsi="Tw Cen MT" w:cs="Arial"/>
          <w:color w:val="000000" w:themeColor="text1"/>
          <w:bdr w:val="none" w:sz="0" w:space="0" w:color="auto" w:frame="1"/>
        </w:rPr>
        <w:t>);</w:t>
      </w:r>
    </w:p>
    <w:p w:rsidR="003A60A4" w:rsidRPr="00C02669" w:rsidRDefault="003A60A4" w:rsidP="003A60A4">
      <w:pPr>
        <w:pStyle w:val="NormalWeb"/>
        <w:numPr>
          <w:ilvl w:val="0"/>
          <w:numId w:val="76"/>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Here above instruction is get input in the required format.  first we want to know about  </w:t>
      </w:r>
      <w:proofErr w:type="spellStart"/>
      <w:r w:rsidRPr="00C02669">
        <w:rPr>
          <w:rFonts w:ascii="Tw Cen MT" w:hAnsi="Tw Cen MT" w:cs="Arial"/>
          <w:color w:val="000000" w:themeColor="text1"/>
          <w:bdr w:val="none" w:sz="0" w:space="0" w:color="auto" w:frame="1"/>
        </w:rPr>
        <w:t>nextDouble</w:t>
      </w:r>
      <w:proofErr w:type="spellEnd"/>
      <w:r w:rsidRPr="00C02669">
        <w:rPr>
          <w:rFonts w:ascii="Tw Cen MT" w:hAnsi="Tw Cen MT" w:cs="Arial"/>
          <w:color w:val="000000" w:themeColor="text1"/>
          <w:bdr w:val="none" w:sz="0" w:space="0" w:color="auto" w:frame="1"/>
        </w:rPr>
        <w:t>() method it takes a token(collection of symbols divide by </w:t>
      </w:r>
      <w:hyperlink r:id="rId249" w:history="1">
        <w:r w:rsidRPr="00C02669">
          <w:rPr>
            <w:rStyle w:val="Hyperlink"/>
            <w:rFonts w:ascii="Tw Cen MT" w:hAnsi="Tw Cen MT" w:cs="Arial"/>
            <w:b/>
            <w:color w:val="000000" w:themeColor="text1"/>
            <w:u w:val="none"/>
            <w:bdr w:val="none" w:sz="0" w:space="0" w:color="auto" w:frame="1"/>
          </w:rPr>
          <w:t>white space</w:t>
        </w:r>
      </w:hyperlink>
      <w:r w:rsidRPr="00C02669">
        <w:rPr>
          <w:rFonts w:ascii="Tw Cen MT" w:hAnsi="Tw Cen MT" w:cs="Arial"/>
          <w:color w:val="000000" w:themeColor="text1"/>
          <w:bdr w:val="none" w:sz="0" w:space="0" w:color="auto" w:frame="1"/>
        </w:rPr>
        <w:t>  </w:t>
      </w:r>
    </w:p>
    <w:p w:rsidR="003A60A4" w:rsidRPr="00C02669" w:rsidRDefault="003A60A4" w:rsidP="003A60A4">
      <w:pPr>
        <w:pStyle w:val="NormalWeb"/>
        <w:spacing w:before="0" w:beforeAutospacing="0" w:after="0" w:afterAutospacing="0"/>
        <w:ind w:left="360"/>
        <w:jc w:val="both"/>
        <w:rPr>
          <w:rFonts w:ascii="Tw Cen MT" w:hAnsi="Tw Cen MT" w:cs="Arial"/>
          <w:color w:val="000000" w:themeColor="text1"/>
        </w:rPr>
      </w:pPr>
      <w:r w:rsidRPr="00C02669">
        <w:rPr>
          <w:rFonts w:ascii="Tw Cen MT" w:hAnsi="Tw Cen MT" w:cs="Arial"/>
          <w:color w:val="000000" w:themeColor="text1"/>
          <w:bdr w:val="none" w:sz="0" w:space="0" w:color="auto" w:frame="1"/>
        </w:rPr>
        <w:lastRenderedPageBreak/>
        <w:t>Example:”ABC”</w:t>
      </w:r>
      <w:proofErr w:type="gramStart"/>
      <w:r w:rsidRPr="00C02669">
        <w:rPr>
          <w:rFonts w:ascii="Tw Cen MT" w:hAnsi="Tw Cen MT" w:cs="Arial"/>
          <w:color w:val="000000" w:themeColor="text1"/>
          <w:bdr w:val="none" w:sz="0" w:space="0" w:color="auto" w:frame="1"/>
        </w:rPr>
        <w:t>,  “</w:t>
      </w:r>
      <w:proofErr w:type="gramEnd"/>
      <w:r w:rsidRPr="00C02669">
        <w:rPr>
          <w:rFonts w:ascii="Tw Cen MT" w:hAnsi="Tw Cen MT" w:cs="Arial"/>
          <w:color w:val="000000" w:themeColor="text1"/>
          <w:bdr w:val="none" w:sz="0" w:space="0" w:color="auto" w:frame="1"/>
        </w:rPr>
        <w:t>DEF” , “GHI”,”10</w:t>
      </w:r>
      <w:r w:rsidRPr="00C02669">
        <w:rPr>
          <w:rFonts w:ascii="Consolas" w:hAnsi="Consolas" w:cs="Arial"/>
          <w:color w:val="000000" w:themeColor="text1"/>
          <w:bdr w:val="none" w:sz="0" w:space="0" w:color="auto" w:frame="1"/>
        </w:rPr>
        <w:t>″</w:t>
      </w:r>
      <w:r w:rsidRPr="00C02669">
        <w:rPr>
          <w:rFonts w:ascii="Tw Cen MT" w:hAnsi="Tw Cen MT" w:cs="Arial"/>
          <w:color w:val="000000" w:themeColor="text1"/>
          <w:bdr w:val="none" w:sz="0" w:space="0" w:color="auto" w:frame="1"/>
        </w:rPr>
        <w:t>,”20</w:t>
      </w:r>
      <w:r w:rsidRPr="00C02669">
        <w:rPr>
          <w:rFonts w:ascii="Consolas" w:hAnsi="Consolas" w:cs="Arial"/>
          <w:color w:val="000000" w:themeColor="text1"/>
          <w:bdr w:val="none" w:sz="0" w:space="0" w:color="auto" w:frame="1"/>
        </w:rPr>
        <w:t>″</w:t>
      </w:r>
    </w:p>
    <w:p w:rsidR="003A60A4" w:rsidRPr="00C02669" w:rsidRDefault="003A60A4" w:rsidP="003A60A4">
      <w:pPr>
        <w:pStyle w:val="NormalWeb"/>
        <w:numPr>
          <w:ilvl w:val="0"/>
          <w:numId w:val="76"/>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which is given by  </w:t>
      </w:r>
      <w:proofErr w:type="spellStart"/>
      <w:r w:rsidRPr="00C02669">
        <w:rPr>
          <w:rFonts w:ascii="Tw Cen MT" w:hAnsi="Tw Cen MT" w:cs="Arial"/>
          <w:color w:val="000000" w:themeColor="text1"/>
          <w:bdr w:val="none" w:sz="0" w:space="0" w:color="auto" w:frame="1"/>
        </w:rPr>
        <w:t>user.when</w:t>
      </w:r>
      <w:proofErr w:type="spellEnd"/>
      <w:r w:rsidRPr="00C02669">
        <w:rPr>
          <w:rFonts w:ascii="Tw Cen MT" w:hAnsi="Tw Cen MT" w:cs="Arial"/>
          <w:color w:val="000000" w:themeColor="text1"/>
          <w:bdr w:val="none" w:sz="0" w:space="0" w:color="auto" w:frame="1"/>
        </w:rPr>
        <w:t xml:space="preserve"> user give 10 as input actually in user perspective  it is number but any number or string  which entered on  console by default  those are  strings,  1o as  string but we want 10 as  number format  for that we have method to convert string to number(Int, Double, Float, Long…) some of those method are:</w:t>
      </w:r>
    </w:p>
    <w:p w:rsidR="003A60A4" w:rsidRPr="00C02669" w:rsidRDefault="003A60A4" w:rsidP="003A60A4">
      <w:pPr>
        <w:pStyle w:val="NormalWeb"/>
        <w:spacing w:before="0" w:beforeAutospacing="0" w:after="0" w:afterAutospacing="0"/>
        <w:ind w:left="360"/>
        <w:jc w:val="both"/>
        <w:rPr>
          <w:rFonts w:ascii="Tw Cen MT" w:hAnsi="Tw Cen MT" w:cs="Arial"/>
          <w:color w:val="000000" w:themeColor="text1"/>
        </w:rPr>
      </w:pPr>
      <w:proofErr w:type="gramStart"/>
      <w:r w:rsidRPr="00C02669">
        <w:rPr>
          <w:rFonts w:ascii="Tw Cen MT" w:hAnsi="Tw Cen MT" w:cs="Arial"/>
          <w:color w:val="000000" w:themeColor="text1"/>
          <w:bdr w:val="none" w:sz="0" w:space="0" w:color="auto" w:frame="1"/>
        </w:rPr>
        <w:t>1.nextDouble</w:t>
      </w:r>
      <w:proofErr w:type="gramEnd"/>
      <w:r w:rsidRPr="00C02669">
        <w:rPr>
          <w:rFonts w:ascii="Tw Cen MT" w:hAnsi="Tw Cen MT" w:cs="Arial"/>
          <w:color w:val="000000" w:themeColor="text1"/>
          <w:bdr w:val="none" w:sz="0" w:space="0" w:color="auto" w:frame="1"/>
        </w:rPr>
        <w:t>() ,</w:t>
      </w:r>
    </w:p>
    <w:p w:rsidR="003A60A4" w:rsidRPr="00C02669" w:rsidRDefault="003A60A4" w:rsidP="003A60A4">
      <w:pPr>
        <w:pStyle w:val="NormalWeb"/>
        <w:spacing w:before="0" w:beforeAutospacing="0" w:after="0" w:afterAutospacing="0"/>
        <w:ind w:left="360"/>
        <w:jc w:val="both"/>
        <w:rPr>
          <w:rFonts w:ascii="Tw Cen MT" w:hAnsi="Tw Cen MT" w:cs="Arial"/>
          <w:color w:val="000000" w:themeColor="text1"/>
        </w:rPr>
      </w:pPr>
      <w:r w:rsidRPr="00C02669">
        <w:rPr>
          <w:rFonts w:ascii="Tw Cen MT" w:hAnsi="Tw Cen MT" w:cs="Arial"/>
          <w:color w:val="000000" w:themeColor="text1"/>
          <w:bdr w:val="none" w:sz="0" w:space="0" w:color="auto" w:frame="1"/>
        </w:rPr>
        <w:t xml:space="preserve">2 </w:t>
      </w:r>
      <w:proofErr w:type="spellStart"/>
      <w:proofErr w:type="gramStart"/>
      <w:r w:rsidRPr="00C02669">
        <w:rPr>
          <w:rFonts w:ascii="Tw Cen MT" w:hAnsi="Tw Cen MT" w:cs="Arial"/>
          <w:color w:val="000000" w:themeColor="text1"/>
          <w:bdr w:val="none" w:sz="0" w:space="0" w:color="auto" w:frame="1"/>
        </w:rPr>
        <w:t>nextFloat</w:t>
      </w:r>
      <w:proofErr w:type="spellEnd"/>
      <w:r w:rsidRPr="00C02669">
        <w:rPr>
          <w:rFonts w:ascii="Tw Cen MT" w:hAnsi="Tw Cen MT" w:cs="Arial"/>
          <w:color w:val="000000" w:themeColor="text1"/>
          <w:bdr w:val="none" w:sz="0" w:space="0" w:color="auto" w:frame="1"/>
        </w:rPr>
        <w:t>(</w:t>
      </w:r>
      <w:proofErr w:type="gramEnd"/>
      <w:r w:rsidRPr="00C02669">
        <w:rPr>
          <w:rFonts w:ascii="Tw Cen MT" w:hAnsi="Tw Cen MT" w:cs="Arial"/>
          <w:color w:val="000000" w:themeColor="text1"/>
          <w:bdr w:val="none" w:sz="0" w:space="0" w:color="auto" w:frame="1"/>
        </w:rPr>
        <w:t>),</w:t>
      </w:r>
    </w:p>
    <w:p w:rsidR="003A60A4" w:rsidRPr="00C02669" w:rsidRDefault="003A60A4" w:rsidP="003A60A4">
      <w:pPr>
        <w:pStyle w:val="NormalWeb"/>
        <w:spacing w:before="0" w:beforeAutospacing="0" w:after="0" w:afterAutospacing="0"/>
        <w:ind w:left="360"/>
        <w:jc w:val="both"/>
        <w:rPr>
          <w:rFonts w:ascii="Tw Cen MT" w:hAnsi="Tw Cen MT" w:cs="Arial"/>
          <w:color w:val="000000" w:themeColor="text1"/>
        </w:rPr>
      </w:pPr>
      <w:proofErr w:type="gramStart"/>
      <w:r w:rsidRPr="00C02669">
        <w:rPr>
          <w:rFonts w:ascii="Tw Cen MT" w:hAnsi="Tw Cen MT" w:cs="Arial"/>
          <w:color w:val="000000" w:themeColor="text1"/>
          <w:bdr w:val="none" w:sz="0" w:space="0" w:color="auto" w:frame="1"/>
        </w:rPr>
        <w:t>3.nextInt</w:t>
      </w:r>
      <w:proofErr w:type="gramEnd"/>
      <w:r w:rsidRPr="00C02669">
        <w:rPr>
          <w:rFonts w:ascii="Tw Cen MT" w:hAnsi="Tw Cen MT" w:cs="Arial"/>
          <w:color w:val="000000" w:themeColor="text1"/>
          <w:bdr w:val="none" w:sz="0" w:space="0" w:color="auto" w:frame="1"/>
        </w:rPr>
        <w:t>(),   </w:t>
      </w:r>
    </w:p>
    <w:p w:rsidR="003A60A4" w:rsidRPr="00C02669" w:rsidRDefault="003A60A4" w:rsidP="003A60A4">
      <w:pPr>
        <w:pStyle w:val="NormalWeb"/>
        <w:spacing w:before="0" w:beforeAutospacing="0" w:after="0" w:afterAutospacing="0"/>
        <w:ind w:left="360"/>
        <w:jc w:val="both"/>
        <w:rPr>
          <w:rFonts w:ascii="Tw Cen MT" w:hAnsi="Tw Cen MT" w:cs="Arial"/>
          <w:color w:val="000000" w:themeColor="text1"/>
        </w:rPr>
      </w:pPr>
      <w:proofErr w:type="gramStart"/>
      <w:r w:rsidRPr="00C02669">
        <w:rPr>
          <w:rFonts w:ascii="Tw Cen MT" w:hAnsi="Tw Cen MT" w:cs="Arial"/>
          <w:color w:val="000000" w:themeColor="text1"/>
          <w:bdr w:val="none" w:sz="0" w:space="0" w:color="auto" w:frame="1"/>
        </w:rPr>
        <w:t>4.nextLong</w:t>
      </w:r>
      <w:proofErr w:type="gramEnd"/>
      <w:r w:rsidRPr="00C02669">
        <w:rPr>
          <w:rFonts w:ascii="Tw Cen MT" w:hAnsi="Tw Cen MT" w:cs="Arial"/>
          <w:color w:val="000000" w:themeColor="text1"/>
          <w:bdr w:val="none" w:sz="0" w:space="0" w:color="auto" w:frame="1"/>
        </w:rPr>
        <w:t>()</w:t>
      </w:r>
    </w:p>
    <w:p w:rsidR="003A60A4" w:rsidRPr="00C02669" w:rsidRDefault="003A60A4" w:rsidP="003A60A4">
      <w:pPr>
        <w:pStyle w:val="NormalWeb"/>
        <w:spacing w:before="0" w:beforeAutospacing="0" w:after="0" w:afterAutospacing="0"/>
        <w:ind w:left="360"/>
        <w:jc w:val="both"/>
        <w:rPr>
          <w:rFonts w:ascii="Tw Cen MT" w:hAnsi="Tw Cen MT" w:cs="Arial"/>
          <w:color w:val="000000" w:themeColor="text1"/>
        </w:rPr>
      </w:pPr>
      <w:proofErr w:type="gramStart"/>
      <w:r w:rsidRPr="00C02669">
        <w:rPr>
          <w:rFonts w:ascii="Tw Cen MT" w:hAnsi="Tw Cen MT" w:cs="Arial"/>
          <w:color w:val="000000" w:themeColor="text1"/>
          <w:bdr w:val="none" w:sz="0" w:space="0" w:color="auto" w:frame="1"/>
        </w:rPr>
        <w:t>5.nextShort</w:t>
      </w:r>
      <w:proofErr w:type="gramEnd"/>
      <w:r w:rsidRPr="00C02669">
        <w:rPr>
          <w:rFonts w:ascii="Tw Cen MT" w:hAnsi="Tw Cen MT" w:cs="Arial"/>
          <w:color w:val="000000" w:themeColor="text1"/>
          <w:bdr w:val="none" w:sz="0" w:space="0" w:color="auto" w:frame="1"/>
        </w:rPr>
        <w:t>()</w:t>
      </w:r>
    </w:p>
    <w:p w:rsidR="003A60A4" w:rsidRPr="00C02669" w:rsidRDefault="003A60A4" w:rsidP="003A60A4">
      <w:pPr>
        <w:pStyle w:val="NormalWeb"/>
        <w:spacing w:before="0" w:beforeAutospacing="0" w:after="240" w:afterAutospacing="0"/>
        <w:ind w:left="360"/>
        <w:jc w:val="both"/>
        <w:rPr>
          <w:rFonts w:ascii="Tw Cen MT" w:hAnsi="Tw Cen MT" w:cs="Arial"/>
          <w:color w:val="000000" w:themeColor="text1"/>
        </w:rPr>
      </w:pPr>
      <w:proofErr w:type="gramStart"/>
      <w:r w:rsidRPr="00C02669">
        <w:rPr>
          <w:rFonts w:ascii="Tw Cen MT" w:hAnsi="Tw Cen MT" w:cs="Arial"/>
          <w:color w:val="000000" w:themeColor="text1"/>
          <w:bdr w:val="none" w:sz="0" w:space="0" w:color="auto" w:frame="1"/>
        </w:rPr>
        <w:t>6.next</w:t>
      </w:r>
      <w:proofErr w:type="gramEnd"/>
      <w:r w:rsidRPr="00C02669">
        <w:rPr>
          <w:rFonts w:ascii="Tw Cen MT" w:hAnsi="Tw Cen MT" w:cs="Arial"/>
          <w:color w:val="000000" w:themeColor="text1"/>
          <w:bdr w:val="none" w:sz="0" w:space="0" w:color="auto" w:frame="1"/>
        </w:rPr>
        <w:t xml:space="preserve">() or </w:t>
      </w:r>
      <w:proofErr w:type="spellStart"/>
      <w:r w:rsidRPr="00C02669">
        <w:rPr>
          <w:rFonts w:ascii="Tw Cen MT" w:hAnsi="Tw Cen MT" w:cs="Arial"/>
          <w:color w:val="000000" w:themeColor="text1"/>
          <w:bdr w:val="none" w:sz="0" w:space="0" w:color="auto" w:frame="1"/>
        </w:rPr>
        <w:t>nextString</w:t>
      </w:r>
      <w:proofErr w:type="spellEnd"/>
      <w:r w:rsidRPr="00C02669">
        <w:rPr>
          <w:rFonts w:ascii="Tw Cen MT" w:hAnsi="Tw Cen MT" w:cs="Arial"/>
          <w:color w:val="000000" w:themeColor="text1"/>
          <w:bdr w:val="none" w:sz="0" w:space="0" w:color="auto" w:frame="1"/>
        </w:rPr>
        <w:t>()</w:t>
      </w:r>
    </w:p>
    <w:p w:rsidR="003A60A4" w:rsidRPr="00C02669" w:rsidRDefault="003A60A4" w:rsidP="003A60A4">
      <w:pPr>
        <w:pStyle w:val="NormalWeb"/>
        <w:spacing w:before="0" w:beforeAutospacing="0" w:after="0" w:afterAutospacing="0"/>
        <w:jc w:val="both"/>
        <w:rPr>
          <w:rStyle w:val="crayon-sy"/>
          <w:rFonts w:ascii="Tw Cen MT" w:eastAsiaTheme="majorEastAsia" w:hAnsi="Tw Cen MT" w:cs="Arial"/>
          <w:color w:val="000000" w:themeColor="text1"/>
          <w:bdr w:val="none" w:sz="0" w:space="0" w:color="auto" w:frame="1"/>
        </w:rPr>
      </w:pPr>
      <w:r w:rsidRPr="00C02669">
        <w:rPr>
          <w:rStyle w:val="Strong"/>
          <w:rFonts w:ascii="Tw Cen MT" w:eastAsiaTheme="majorEastAsia" w:hAnsi="Tw Cen MT" w:cs="Arial"/>
          <w:color w:val="000000" w:themeColor="text1"/>
          <w:bdr w:val="none" w:sz="0" w:space="0" w:color="auto" w:frame="1"/>
        </w:rPr>
        <w:t xml:space="preserve">Step – 6: </w:t>
      </w:r>
      <w:r w:rsidRPr="00C02669">
        <w:rPr>
          <w:rStyle w:val="crayon-t"/>
          <w:rFonts w:ascii="Tw Cen MT" w:hAnsi="Tw Cen MT" w:cs="Arial"/>
          <w:color w:val="000000" w:themeColor="text1"/>
          <w:bdr w:val="none" w:sz="0" w:space="0" w:color="auto" w:frame="1"/>
        </w:rPr>
        <w:t>double</w:t>
      </w:r>
      <w:r w:rsidRPr="00C02669">
        <w:rPr>
          <w:rStyle w:val="crayon-h"/>
          <w:rFonts w:ascii="Tw Cen MT" w:hAnsi="Tw Cen MT" w:cs="Arial"/>
          <w:color w:val="000000" w:themeColor="text1"/>
          <w:bdr w:val="none" w:sz="0" w:space="0" w:color="auto" w:frame="1"/>
        </w:rPr>
        <w:t xml:space="preserve"> area </w:t>
      </w:r>
      <w:r w:rsidRPr="00C02669">
        <w:rPr>
          <w:rStyle w:val="crayon-o"/>
          <w:rFonts w:ascii="Tw Cen MT" w:hAnsi="Tw Cen MT" w:cs="Arial"/>
          <w:color w:val="000000" w:themeColor="text1"/>
          <w:bdr w:val="none" w:sz="0" w:space="0" w:color="auto" w:frame="1"/>
        </w:rPr>
        <w:t>=</w:t>
      </w:r>
      <w:r w:rsidRPr="00C02669">
        <w:rPr>
          <w:rStyle w:val="crayon-sy"/>
          <w:rFonts w:ascii="Tw Cen MT" w:eastAsiaTheme="majorEastAsia" w:hAnsi="Tw Cen MT" w:cs="Arial"/>
          <w:color w:val="000000" w:themeColor="text1"/>
          <w:bdr w:val="none" w:sz="0" w:space="0" w:color="auto" w:frame="1"/>
        </w:rPr>
        <w:t xml:space="preserve"> (</w:t>
      </w:r>
      <w:r w:rsidRPr="00C02669">
        <w:rPr>
          <w:rStyle w:val="crayon-cn"/>
          <w:rFonts w:ascii="Tw Cen MT" w:hAnsi="Tw Cen MT" w:cs="Arial"/>
          <w:color w:val="000000" w:themeColor="text1"/>
          <w:bdr w:val="none" w:sz="0" w:space="0" w:color="auto" w:frame="1"/>
        </w:rPr>
        <w:t>22</w:t>
      </w:r>
      <w:r w:rsidRPr="00C02669">
        <w:rPr>
          <w:rStyle w:val="crayon-o"/>
          <w:rFonts w:ascii="Tw Cen MT" w:hAnsi="Tw Cen MT" w:cs="Arial"/>
          <w:color w:val="000000" w:themeColor="text1"/>
          <w:bdr w:val="none" w:sz="0" w:space="0" w:color="auto" w:frame="1"/>
        </w:rPr>
        <w:t>*</w:t>
      </w:r>
      <w:r w:rsidRPr="00C02669">
        <w:rPr>
          <w:rStyle w:val="crayon-v"/>
          <w:rFonts w:ascii="Tw Cen MT" w:hAnsi="Tw Cen MT" w:cs="Arial"/>
          <w:color w:val="000000" w:themeColor="text1"/>
          <w:bdr w:val="none" w:sz="0" w:space="0" w:color="auto" w:frame="1"/>
        </w:rPr>
        <w:t>r</w:t>
      </w:r>
      <w:r w:rsidRPr="00C02669">
        <w:rPr>
          <w:rStyle w:val="crayon-o"/>
          <w:rFonts w:ascii="Tw Cen MT" w:hAnsi="Tw Cen MT" w:cs="Arial"/>
          <w:color w:val="000000" w:themeColor="text1"/>
          <w:bdr w:val="none" w:sz="0" w:space="0" w:color="auto" w:frame="1"/>
        </w:rPr>
        <w:t>*</w:t>
      </w:r>
      <w:r w:rsidRPr="00C02669">
        <w:rPr>
          <w:rStyle w:val="crayon-v"/>
          <w:rFonts w:ascii="Tw Cen MT" w:hAnsi="Tw Cen MT" w:cs="Arial"/>
          <w:color w:val="000000" w:themeColor="text1"/>
          <w:bdr w:val="none" w:sz="0" w:space="0" w:color="auto" w:frame="1"/>
        </w:rPr>
        <w:t>r</w:t>
      </w:r>
      <w:r w:rsidRPr="00C02669">
        <w:rPr>
          <w:rStyle w:val="crayon-sy"/>
          <w:rFonts w:ascii="Tw Cen MT" w:eastAsiaTheme="majorEastAsia" w:hAnsi="Tw Cen MT" w:cs="Arial"/>
          <w:color w:val="000000" w:themeColor="text1"/>
          <w:bdr w:val="none" w:sz="0" w:space="0" w:color="auto" w:frame="1"/>
        </w:rPr>
        <w:t>)</w:t>
      </w:r>
      <w:r w:rsidRPr="00C02669">
        <w:rPr>
          <w:rStyle w:val="crayon-o"/>
          <w:rFonts w:ascii="Tw Cen MT" w:hAnsi="Tw Cen MT" w:cs="Arial"/>
          <w:color w:val="000000" w:themeColor="text1"/>
          <w:bdr w:val="none" w:sz="0" w:space="0" w:color="auto" w:frame="1"/>
        </w:rPr>
        <w:t>/</w:t>
      </w:r>
      <w:proofErr w:type="gramStart"/>
      <w:r w:rsidRPr="00C02669">
        <w:rPr>
          <w:rStyle w:val="crayon-cn"/>
          <w:rFonts w:ascii="Tw Cen MT" w:hAnsi="Tw Cen MT" w:cs="Arial"/>
          <w:color w:val="000000" w:themeColor="text1"/>
          <w:bdr w:val="none" w:sz="0" w:space="0" w:color="auto" w:frame="1"/>
        </w:rPr>
        <w:t>7</w:t>
      </w:r>
      <w:r w:rsidRPr="00C02669">
        <w:rPr>
          <w:rStyle w:val="crayon-h"/>
          <w:rFonts w:ascii="Tw Cen MT" w:hAnsi="Tw Cen MT" w:cs="Arial"/>
          <w:color w:val="000000" w:themeColor="text1"/>
          <w:bdr w:val="none" w:sz="0" w:space="0" w:color="auto" w:frame="1"/>
        </w:rPr>
        <w:t xml:space="preserve"> </w:t>
      </w:r>
      <w:r w:rsidRPr="00C02669">
        <w:rPr>
          <w:rStyle w:val="crayon-sy"/>
          <w:rFonts w:ascii="Tw Cen MT" w:eastAsiaTheme="majorEastAsia" w:hAnsi="Tw Cen MT" w:cs="Arial"/>
          <w:color w:val="000000" w:themeColor="text1"/>
          <w:bdr w:val="none" w:sz="0" w:space="0" w:color="auto" w:frame="1"/>
        </w:rPr>
        <w:t>;</w:t>
      </w:r>
      <w:proofErr w:type="gramEnd"/>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anchor distT="0" distB="0" distL="114300" distR="114300" simplePos="0" relativeHeight="251703296" behindDoc="0" locked="0" layoutInCell="1" allowOverlap="1">
            <wp:simplePos x="0" y="0"/>
            <wp:positionH relativeFrom="column">
              <wp:posOffset>4522470</wp:posOffset>
            </wp:positionH>
            <wp:positionV relativeFrom="paragraph">
              <wp:posOffset>67945</wp:posOffset>
            </wp:positionV>
            <wp:extent cx="1965960" cy="1307465"/>
            <wp:effectExtent l="19050" t="0" r="0" b="0"/>
            <wp:wrapThrough wrapText="bothSides">
              <wp:wrapPolygon edited="0">
                <wp:start x="-209" y="0"/>
                <wp:lineTo x="-209" y="21401"/>
                <wp:lineTo x="21558" y="21401"/>
                <wp:lineTo x="21558" y="0"/>
                <wp:lineTo x="-209" y="0"/>
              </wp:wrapPolygon>
            </wp:wrapThrough>
            <wp:docPr id="13" name="Picture 2" descr="area of circle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ea of circle java program"/>
                    <pic:cNvPicPr>
                      <a:picLocks noChangeAspect="1" noChangeArrowheads="1"/>
                    </pic:cNvPicPr>
                  </pic:nvPicPr>
                  <pic:blipFill>
                    <a:blip r:embed="rId250" cstate="print"/>
                    <a:srcRect l="4400" t="4364" r="4744"/>
                    <a:stretch>
                      <a:fillRect/>
                    </a:stretch>
                  </pic:blipFill>
                  <pic:spPr bwMode="auto">
                    <a:xfrm>
                      <a:off x="0" y="0"/>
                      <a:ext cx="1965960" cy="1307465"/>
                    </a:xfrm>
                    <a:prstGeom prst="rect">
                      <a:avLst/>
                    </a:prstGeom>
                    <a:noFill/>
                    <a:ln w="9525">
                      <a:noFill/>
                      <a:miter lim="800000"/>
                      <a:headEnd/>
                      <a:tailEnd/>
                    </a:ln>
                  </pic:spPr>
                </pic:pic>
              </a:graphicData>
            </a:graphic>
          </wp:anchor>
        </w:drawing>
      </w:r>
    </w:p>
    <w:p w:rsidR="003A60A4" w:rsidRPr="00C02669" w:rsidRDefault="003A60A4" w:rsidP="003A60A4">
      <w:pPr>
        <w:pStyle w:val="NormalWeb"/>
        <w:spacing w:before="0" w:beforeAutospacing="0" w:after="0" w:afterAutospacing="0"/>
        <w:jc w:val="both"/>
        <w:rPr>
          <w:rFonts w:ascii="Tw Cen MT" w:hAnsi="Tw Cen MT" w:cs="Arial"/>
          <w:color w:val="000000" w:themeColor="text1"/>
          <w:bdr w:val="none" w:sz="0" w:space="0" w:color="auto" w:frame="1"/>
        </w:rPr>
      </w:pPr>
      <w:r w:rsidRPr="00C02669">
        <w:rPr>
          <w:rStyle w:val="Strong"/>
          <w:rFonts w:ascii="Tw Cen MT" w:eastAsiaTheme="majorEastAsia" w:hAnsi="Tw Cen MT" w:cs="Arial"/>
          <w:color w:val="000000" w:themeColor="text1"/>
          <w:bdr w:val="none" w:sz="0" w:space="0" w:color="auto" w:frame="1"/>
        </w:rPr>
        <w:t>Step – 7:</w:t>
      </w:r>
      <w:r w:rsidRPr="00C02669">
        <w:rPr>
          <w:rFonts w:ascii="Tw Cen MT" w:hAnsi="Tw Cen MT" w:cs="Arial"/>
          <w:color w:val="000000" w:themeColor="text1"/>
          <w:bdr w:val="none" w:sz="0" w:space="0" w:color="auto" w:frame="1"/>
        </w:rPr>
        <w:t> </w:t>
      </w:r>
      <w:proofErr w:type="spellStart"/>
      <w:proofErr w:type="gramStart"/>
      <w:r w:rsidRPr="00C02669">
        <w:rPr>
          <w:rFonts w:ascii="Tw Cen MT" w:hAnsi="Tw Cen MT" w:cs="Arial"/>
          <w:color w:val="000000" w:themeColor="text1"/>
          <w:bdr w:val="none" w:sz="0" w:space="0" w:color="auto" w:frame="1"/>
        </w:rPr>
        <w:t>System.out.println</w:t>
      </w:r>
      <w:proofErr w:type="spellEnd"/>
      <w:r w:rsidRPr="00C02669">
        <w:rPr>
          <w:rFonts w:ascii="Tw Cen MT" w:hAnsi="Tw Cen MT" w:cs="Arial"/>
          <w:color w:val="000000" w:themeColor="text1"/>
          <w:bdr w:val="none" w:sz="0" w:space="0" w:color="auto" w:frame="1"/>
        </w:rPr>
        <w:t>(</w:t>
      </w:r>
      <w:proofErr w:type="gramEnd"/>
      <w:r w:rsidRPr="00C02669">
        <w:rPr>
          <w:rFonts w:ascii="Tw Cen MT" w:hAnsi="Tw Cen MT" w:cs="Arial"/>
          <w:color w:val="000000" w:themeColor="text1"/>
          <w:bdr w:val="none" w:sz="0" w:space="0" w:color="auto" w:frame="1"/>
        </w:rPr>
        <w:t xml:space="preserve">“Area of Circle is: ” + area); </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Once, you entered the radius, the value stored in a particular function (</w:t>
      </w:r>
      <w:proofErr w:type="spellStart"/>
      <w:proofErr w:type="gramStart"/>
      <w:r w:rsidRPr="00C02669">
        <w:rPr>
          <w:rFonts w:ascii="Tw Cen MT" w:hAnsi="Tw Cen MT" w:cs="Arial"/>
          <w:color w:val="000000" w:themeColor="text1"/>
          <w:bdr w:val="none" w:sz="0" w:space="0" w:color="auto" w:frame="1"/>
        </w:rPr>
        <w:t>nextDouble</w:t>
      </w:r>
      <w:proofErr w:type="spellEnd"/>
      <w:r w:rsidRPr="00C02669">
        <w:rPr>
          <w:rFonts w:ascii="Tw Cen MT" w:hAnsi="Tw Cen MT" w:cs="Arial"/>
          <w:color w:val="000000" w:themeColor="text1"/>
          <w:bdr w:val="none" w:sz="0" w:space="0" w:color="auto" w:frame="1"/>
        </w:rPr>
        <w:t>(</w:t>
      </w:r>
      <w:proofErr w:type="gramEnd"/>
      <w:r w:rsidRPr="00C02669">
        <w:rPr>
          <w:rFonts w:ascii="Tw Cen MT" w:hAnsi="Tw Cen MT" w:cs="Arial"/>
          <w:color w:val="000000" w:themeColor="text1"/>
          <w:bdr w:val="none" w:sz="0" w:space="0" w:color="auto" w:frame="1"/>
        </w:rPr>
        <w:t>);) and read those values with the help of a scanner and display the output for a given value. The major difference is where double can represent the output even after the decimal point , whereas in ” Int ” only the numbers before decimal point will take into consideration.</w:t>
      </w:r>
    </w:p>
    <w:p w:rsidR="003A60A4" w:rsidRPr="00C02669" w:rsidRDefault="003A60A4" w:rsidP="003A60A4">
      <w:pPr>
        <w:pStyle w:val="NormalWeb"/>
        <w:spacing w:before="0" w:beforeAutospacing="0" w:after="0" w:afterAutospacing="0"/>
        <w:jc w:val="both"/>
        <w:rPr>
          <w:rFonts w:ascii="Tw Cen MT" w:hAnsi="Tw Cen MT" w:cs="Arial"/>
          <w:b/>
          <w:color w:val="000000" w:themeColor="text1"/>
        </w:rPr>
      </w:pPr>
      <w:r w:rsidRPr="00C02669">
        <w:rPr>
          <w:rFonts w:ascii="Tw Cen MT" w:hAnsi="Tw Cen MT" w:cs="Arial"/>
          <w:b/>
          <w:color w:val="000000" w:themeColor="text1"/>
          <w:bdr w:val="none" w:sz="0" w:space="0" w:color="auto" w:frame="1"/>
        </w:rPr>
        <w:t>M</w:t>
      </w:r>
      <w:r w:rsidRPr="00C02669">
        <w:rPr>
          <w:rStyle w:val="Strong"/>
          <w:rFonts w:ascii="Tw Cen MT" w:eastAsiaTheme="majorEastAsia" w:hAnsi="Tw Cen MT" w:cs="Arial"/>
          <w:color w:val="000000" w:themeColor="text1"/>
          <w:bdr w:val="none" w:sz="0" w:space="0" w:color="auto" w:frame="1"/>
        </w:rPr>
        <w:t>ethod – 2</w:t>
      </w:r>
      <w:r w:rsidRPr="00C02669">
        <w:rPr>
          <w:rStyle w:val="Strong"/>
          <w:rFonts w:ascii="Tw Cen MT" w:eastAsiaTheme="majorEastAsia" w:hAnsi="Tw Cen MT" w:cs="Arial"/>
          <w:b w:val="0"/>
          <w:color w:val="000000" w:themeColor="text1"/>
          <w:bdr w:val="none" w:sz="0" w:space="0" w:color="auto" w:frame="1"/>
        </w:rPr>
        <w:t>,</w:t>
      </w:r>
      <w:r w:rsidRPr="00C02669">
        <w:rPr>
          <w:rFonts w:ascii="Tw Cen MT" w:hAnsi="Tw Cen MT" w:cs="Arial"/>
          <w:b/>
          <w:color w:val="000000" w:themeColor="text1"/>
          <w:bdr w:val="none" w:sz="0" w:space="0" w:color="auto" w:frame="1"/>
        </w:rPr>
        <w:t> with online compile using command line arguments method:</w:t>
      </w:r>
    </w:p>
    <w:p w:rsidR="003A60A4" w:rsidRPr="00C02669" w:rsidRDefault="003A60A4" w:rsidP="003A60A4">
      <w:pPr>
        <w:pStyle w:val="NormalWeb"/>
        <w:spacing w:before="0" w:beforeAutospacing="0" w:after="0" w:afterAutospacing="0"/>
        <w:jc w:val="both"/>
        <w:rPr>
          <w:rFonts w:ascii="Tw Cen MT" w:hAnsi="Tw Cen MT" w:cs="Arial"/>
          <w:b/>
          <w:color w:val="000000" w:themeColor="text1"/>
        </w:rPr>
      </w:pPr>
      <w:r w:rsidRPr="00C02669">
        <w:rPr>
          <w:rStyle w:val="Strong"/>
          <w:rFonts w:ascii="Tw Cen MT" w:eastAsiaTheme="majorEastAsia" w:hAnsi="Tw Cen MT" w:cs="Arial"/>
          <w:b w:val="0"/>
          <w:color w:val="000000" w:themeColor="text1"/>
          <w:bdr w:val="none" w:sz="0" w:space="0" w:color="auto" w:frame="1"/>
        </w:rPr>
        <w:t>Here is the sample line for an integer:</w:t>
      </w:r>
    </w:p>
    <w:p w:rsidR="003A60A4" w:rsidRPr="00C02669" w:rsidRDefault="003A60A4" w:rsidP="003A60A4">
      <w:pPr>
        <w:pStyle w:val="NormalWeb"/>
        <w:spacing w:before="0" w:beforeAutospacing="0" w:after="0" w:afterAutospacing="0"/>
        <w:jc w:val="both"/>
        <w:rPr>
          <w:rFonts w:ascii="Tw Cen MT" w:hAnsi="Tw Cen MT" w:cs="Arial"/>
          <w:color w:val="000000" w:themeColor="text1"/>
          <w:bdr w:val="none" w:sz="0" w:space="0" w:color="auto" w:frame="1"/>
        </w:rPr>
      </w:pPr>
      <w:proofErr w:type="gramStart"/>
      <w:r w:rsidRPr="00C02669">
        <w:rPr>
          <w:rFonts w:ascii="Tw Cen MT" w:hAnsi="Tw Cen MT" w:cs="Arial"/>
          <w:color w:val="000000" w:themeColor="text1"/>
          <w:bdr w:val="none" w:sz="0" w:space="0" w:color="auto" w:frame="1"/>
        </w:rPr>
        <w:t>let</w:t>
      </w:r>
      <w:proofErr w:type="gramEnd"/>
      <w:r w:rsidRPr="00C02669">
        <w:rPr>
          <w:rFonts w:ascii="Tw Cen MT" w:hAnsi="Tw Cen MT" w:cs="Arial"/>
          <w:color w:val="000000" w:themeColor="text1"/>
          <w:bdr w:val="none" w:sz="0" w:space="0" w:color="auto" w:frame="1"/>
        </w:rPr>
        <w:t xml:space="preserve"> </w:t>
      </w:r>
      <w:proofErr w:type="spellStart"/>
      <w:r w:rsidRPr="00C02669">
        <w:rPr>
          <w:rFonts w:ascii="Tw Cen MT" w:hAnsi="Tw Cen MT" w:cs="Arial"/>
          <w:color w:val="000000" w:themeColor="text1"/>
          <w:bdr w:val="none" w:sz="0" w:space="0" w:color="auto" w:frame="1"/>
        </w:rPr>
        <w:t>arg</w:t>
      </w:r>
      <w:proofErr w:type="spellEnd"/>
      <w:r w:rsidRPr="00C02669">
        <w:rPr>
          <w:rFonts w:ascii="Tw Cen MT" w:hAnsi="Tw Cen MT" w:cs="Arial"/>
          <w:color w:val="000000" w:themeColor="text1"/>
          <w:bdr w:val="none" w:sz="0" w:space="0" w:color="auto" w:frame="1"/>
        </w:rPr>
        <w:t>[0]=”10</w:t>
      </w:r>
      <w:r w:rsidRPr="00C02669">
        <w:rPr>
          <w:rFonts w:ascii="Consolas" w:hAnsi="Consolas" w:cs="Arial"/>
          <w:color w:val="000000" w:themeColor="text1"/>
          <w:bdr w:val="none" w:sz="0" w:space="0" w:color="auto" w:frame="1"/>
        </w:rPr>
        <w:t>″</w:t>
      </w:r>
      <w:r w:rsidRPr="00C02669">
        <w:rPr>
          <w:rFonts w:ascii="Tw Cen MT" w:hAnsi="Tw Cen MT" w:cs="Arial"/>
          <w:color w:val="000000" w:themeColor="text1"/>
          <w:bdr w:val="none" w:sz="0" w:space="0" w:color="auto" w:frame="1"/>
        </w:rPr>
        <w:t>;</w:t>
      </w:r>
    </w:p>
    <w:p w:rsidR="003A60A4" w:rsidRPr="00C02669" w:rsidRDefault="003A60A4" w:rsidP="003A60A4">
      <w:pPr>
        <w:pStyle w:val="NormalWeb"/>
        <w:spacing w:before="0" w:beforeAutospacing="0" w:after="0" w:afterAutospacing="0"/>
        <w:jc w:val="both"/>
        <w:rPr>
          <w:rFonts w:ascii="Tw Cen MT" w:hAnsi="Tw Cen MT" w:cs="Arial"/>
          <w:bCs/>
          <w:color w:val="000000" w:themeColor="text1"/>
          <w:bdr w:val="none" w:sz="0" w:space="0" w:color="auto" w:frame="1"/>
        </w:rPr>
      </w:pPr>
      <w:proofErr w:type="gramStart"/>
      <w:r w:rsidRPr="00C02669">
        <w:rPr>
          <w:rStyle w:val="Strong"/>
          <w:rFonts w:ascii="Tw Cen MT" w:eastAsiaTheme="majorEastAsia" w:hAnsi="Tw Cen MT" w:cs="Arial"/>
          <w:b w:val="0"/>
          <w:color w:val="000000" w:themeColor="text1"/>
          <w:bdr w:val="none" w:sz="0" w:space="0" w:color="auto" w:frame="1"/>
        </w:rPr>
        <w:t>int</w:t>
      </w:r>
      <w:proofErr w:type="gramEnd"/>
      <w:r w:rsidRPr="00C02669">
        <w:rPr>
          <w:rStyle w:val="Strong"/>
          <w:rFonts w:ascii="Tw Cen MT" w:eastAsiaTheme="majorEastAsia" w:hAnsi="Tw Cen MT" w:cs="Arial"/>
          <w:b w:val="0"/>
          <w:color w:val="000000" w:themeColor="text1"/>
          <w:bdr w:val="none" w:sz="0" w:space="0" w:color="auto" w:frame="1"/>
        </w:rPr>
        <w:t xml:space="preserve"> r=</w:t>
      </w:r>
      <w:proofErr w:type="spellStart"/>
      <w:r w:rsidRPr="00C02669">
        <w:rPr>
          <w:rStyle w:val="Strong"/>
          <w:rFonts w:ascii="Tw Cen MT" w:eastAsiaTheme="majorEastAsia" w:hAnsi="Tw Cen MT" w:cs="Arial"/>
          <w:b w:val="0"/>
          <w:color w:val="000000" w:themeColor="text1"/>
          <w:bdr w:val="none" w:sz="0" w:space="0" w:color="auto" w:frame="1"/>
        </w:rPr>
        <w:t>Integer.parseInt</w:t>
      </w:r>
      <w:proofErr w:type="spellEnd"/>
      <w:r w:rsidRPr="00C02669">
        <w:rPr>
          <w:rStyle w:val="Strong"/>
          <w:rFonts w:ascii="Tw Cen MT" w:eastAsiaTheme="majorEastAsia" w:hAnsi="Tw Cen MT" w:cs="Arial"/>
          <w:b w:val="0"/>
          <w:color w:val="000000" w:themeColor="text1"/>
          <w:bdr w:val="none" w:sz="0" w:space="0" w:color="auto" w:frame="1"/>
        </w:rPr>
        <w:t>(</w:t>
      </w:r>
      <w:proofErr w:type="spellStart"/>
      <w:r w:rsidRPr="00C02669">
        <w:rPr>
          <w:rStyle w:val="Strong"/>
          <w:rFonts w:ascii="Tw Cen MT" w:eastAsiaTheme="majorEastAsia" w:hAnsi="Tw Cen MT" w:cs="Arial"/>
          <w:b w:val="0"/>
          <w:color w:val="000000" w:themeColor="text1"/>
          <w:bdr w:val="none" w:sz="0" w:space="0" w:color="auto" w:frame="1"/>
        </w:rPr>
        <w:t>args</w:t>
      </w:r>
      <w:proofErr w:type="spellEnd"/>
      <w:r w:rsidRPr="00C02669">
        <w:rPr>
          <w:rStyle w:val="Strong"/>
          <w:rFonts w:ascii="Tw Cen MT" w:eastAsiaTheme="majorEastAsia" w:hAnsi="Tw Cen MT" w:cs="Arial"/>
          <w:b w:val="0"/>
          <w:color w:val="000000" w:themeColor="text1"/>
          <w:bdr w:val="none" w:sz="0" w:space="0" w:color="auto" w:frame="1"/>
        </w:rPr>
        <w:t>[0]);//r=10;</w:t>
      </w:r>
    </w:p>
    <w:p w:rsidR="003A60A4" w:rsidRPr="00C02669" w:rsidRDefault="003A60A4" w:rsidP="003A60A4">
      <w:pPr>
        <w:pStyle w:val="NormalWeb"/>
        <w:numPr>
          <w:ilvl w:val="0"/>
          <w:numId w:val="76"/>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The purpose of using the “double” is, whenever you enter the radius of a particular number like “7”, the answer is 153.86; numbers after decimal points will also be displayed on the screen. Whereas if you use the “int</w:t>
      </w:r>
      <w:proofErr w:type="gramStart"/>
      <w:r w:rsidRPr="00C02669">
        <w:rPr>
          <w:rFonts w:ascii="Tw Cen MT" w:hAnsi="Tw Cen MT" w:cs="Arial"/>
          <w:color w:val="000000" w:themeColor="text1"/>
          <w:bdr w:val="none" w:sz="0" w:space="0" w:color="auto" w:frame="1"/>
        </w:rPr>
        <w:t>” ,</w:t>
      </w:r>
      <w:proofErr w:type="gramEnd"/>
      <w:r w:rsidRPr="00C02669">
        <w:rPr>
          <w:rFonts w:ascii="Tw Cen MT" w:hAnsi="Tw Cen MT" w:cs="Arial"/>
          <w:color w:val="000000" w:themeColor="text1"/>
          <w:bdr w:val="none" w:sz="0" w:space="0" w:color="auto" w:frame="1"/>
        </w:rPr>
        <w:t xml:space="preserve"> the digits   after the decimal point will be loss.</w:t>
      </w:r>
    </w:p>
    <w:p w:rsidR="003A60A4" w:rsidRPr="00C02669" w:rsidRDefault="003A60A4" w:rsidP="003A60A4">
      <w:pPr>
        <w:pStyle w:val="NormalWeb"/>
        <w:numPr>
          <w:ilvl w:val="0"/>
          <w:numId w:val="76"/>
        </w:numPr>
        <w:spacing w:before="0" w:beforeAutospacing="0" w:after="0" w:afterAutospacing="0" w:line="240" w:lineRule="atLeast"/>
        <w:jc w:val="both"/>
        <w:rPr>
          <w:rFonts w:ascii="Tw Cen MT" w:hAnsi="Tw Cen MT" w:cs="Arial"/>
          <w:b/>
          <w:bCs/>
          <w:color w:val="000000" w:themeColor="text1"/>
          <w:bdr w:val="none" w:sz="0" w:space="0" w:color="auto" w:frame="1"/>
        </w:rPr>
      </w:pPr>
      <w:r w:rsidRPr="00C02669">
        <w:rPr>
          <w:rFonts w:ascii="Tw Cen MT" w:hAnsi="Tw Cen MT" w:cs="Arial"/>
          <w:color w:val="000000" w:themeColor="text1"/>
          <w:bdr w:val="none" w:sz="0" w:space="0" w:color="auto" w:frame="1"/>
        </w:rPr>
        <w:t>If you have any doubts related to this program, do comment here. We are glad to help you out.</w:t>
      </w:r>
    </w:p>
    <w:p w:rsidR="003A60A4" w:rsidRPr="00C02669" w:rsidRDefault="003A60A4" w:rsidP="003A60A4">
      <w:pPr>
        <w:pStyle w:val="NormalWeb"/>
        <w:spacing w:before="0" w:beforeAutospacing="0" w:after="0" w:afterAutospacing="0" w:line="240" w:lineRule="atLeast"/>
        <w:ind w:left="360"/>
        <w:jc w:val="both"/>
        <w:rPr>
          <w:rStyle w:val="Strong"/>
          <w:rFonts w:ascii="Tw Cen MT" w:eastAsiaTheme="majorEastAsia" w:hAnsi="Tw Cen MT" w:cs="Arial"/>
          <w:color w:val="000000" w:themeColor="text1"/>
          <w:bdr w:val="none" w:sz="0" w:space="0" w:color="auto" w:frame="1"/>
        </w:rPr>
      </w:pPr>
    </w:p>
    <w:p w:rsidR="003A60A4" w:rsidRPr="00C02669" w:rsidRDefault="003A60A4" w:rsidP="003A60A4">
      <w:pPr>
        <w:pStyle w:val="Heading3"/>
        <w:spacing w:before="0" w:line="240" w:lineRule="atLeast"/>
        <w:jc w:val="both"/>
        <w:rPr>
          <w:rFonts w:ascii="Tw Cen MT" w:hAnsi="Tw Cen MT" w:cs="Arial"/>
          <w:b w:val="0"/>
          <w:bCs w:val="0"/>
          <w:color w:val="000000" w:themeColor="text1"/>
          <w:sz w:val="24"/>
          <w:szCs w:val="24"/>
        </w:rPr>
      </w:pPr>
      <w:r w:rsidRPr="00C02669">
        <w:rPr>
          <w:rStyle w:val="Strong"/>
          <w:rFonts w:ascii="Tw Cen MT" w:hAnsi="Tw Cen MT" w:cs="Arial"/>
          <w:b/>
          <w:bCs/>
          <w:color w:val="000000" w:themeColor="text1"/>
          <w:sz w:val="24"/>
          <w:szCs w:val="24"/>
          <w:bdr w:val="none" w:sz="0" w:space="0" w:color="auto" w:frame="1"/>
        </w:rPr>
        <w:t>Method – 3, Using Interface </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inline distT="0" distB="0" distL="0" distR="0">
            <wp:extent cx="2868103" cy="2572603"/>
            <wp:effectExtent l="19050" t="0" r="8447"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51" cstate="print"/>
                    <a:srcRect t="1376"/>
                    <a:stretch>
                      <a:fillRect/>
                    </a:stretch>
                  </pic:blipFill>
                  <pic:spPr bwMode="auto">
                    <a:xfrm>
                      <a:off x="0" y="0"/>
                      <a:ext cx="2870184" cy="2574470"/>
                    </a:xfrm>
                    <a:prstGeom prst="rect">
                      <a:avLst/>
                    </a:prstGeom>
                    <a:noFill/>
                    <a:ln w="9525">
                      <a:noFill/>
                      <a:miter lim="800000"/>
                      <a:headEnd/>
                      <a:tailEnd/>
                    </a:ln>
                  </pic:spPr>
                </pic:pic>
              </a:graphicData>
            </a:graphic>
          </wp:inline>
        </w:drawing>
      </w:r>
    </w:p>
    <w:p w:rsidR="003A60A4" w:rsidRPr="00C02669" w:rsidRDefault="003A60A4" w:rsidP="003A60A4">
      <w:pPr>
        <w:pStyle w:val="Heading4"/>
        <w:spacing w:before="0" w:line="240" w:lineRule="atLeast"/>
        <w:jc w:val="both"/>
        <w:rPr>
          <w:rStyle w:val="Strong"/>
          <w:rFonts w:ascii="Tw Cen MT" w:hAnsi="Tw Cen MT" w:cs="Arial"/>
          <w:b/>
          <w:bCs/>
          <w:i w:val="0"/>
          <w:color w:val="000000" w:themeColor="text1"/>
          <w:sz w:val="24"/>
          <w:szCs w:val="24"/>
          <w:bdr w:val="none" w:sz="0" w:space="0" w:color="auto" w:frame="1"/>
        </w:rPr>
      </w:pPr>
    </w:p>
    <w:p w:rsidR="003A60A4" w:rsidRPr="00C02669" w:rsidRDefault="003A60A4" w:rsidP="003A60A4">
      <w:pPr>
        <w:pStyle w:val="Heading3"/>
        <w:spacing w:before="0" w:line="240" w:lineRule="atLeast"/>
        <w:jc w:val="both"/>
        <w:rPr>
          <w:rFonts w:ascii="Tw Cen MT" w:hAnsi="Tw Cen MT" w:cs="Arial"/>
          <w:b w:val="0"/>
          <w:bCs w:val="0"/>
          <w:color w:val="000000" w:themeColor="text1"/>
          <w:sz w:val="24"/>
          <w:szCs w:val="24"/>
        </w:rPr>
      </w:pPr>
      <w:r w:rsidRPr="00C02669">
        <w:rPr>
          <w:rStyle w:val="Strong"/>
          <w:rFonts w:ascii="Tw Cen MT" w:hAnsi="Tw Cen MT" w:cs="Arial"/>
          <w:b/>
          <w:bCs/>
          <w:color w:val="000000" w:themeColor="text1"/>
          <w:sz w:val="24"/>
          <w:szCs w:val="24"/>
          <w:bdr w:val="none" w:sz="0" w:space="0" w:color="auto" w:frame="1"/>
        </w:rPr>
        <w:t>Method – 4, Using Inheritance</w:t>
      </w:r>
    </w:p>
    <w:p w:rsidR="003A60A4" w:rsidRPr="00C02669" w:rsidRDefault="003A60A4" w:rsidP="003A60A4">
      <w:pPr>
        <w:spacing w:after="0" w:line="240" w:lineRule="auto"/>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2861048" cy="2367887"/>
            <wp:effectExtent l="1905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52" cstate="print"/>
                    <a:srcRect/>
                    <a:stretch>
                      <a:fillRect/>
                    </a:stretch>
                  </pic:blipFill>
                  <pic:spPr bwMode="auto">
                    <a:xfrm>
                      <a:off x="0" y="0"/>
                      <a:ext cx="2864974" cy="2371136"/>
                    </a:xfrm>
                    <a:prstGeom prst="rect">
                      <a:avLst/>
                    </a:prstGeom>
                    <a:noFill/>
                    <a:ln w="9525">
                      <a:noFill/>
                      <a:miter lim="800000"/>
                      <a:headEnd/>
                      <a:tailEnd/>
                    </a:ln>
                  </pic:spPr>
                </pic:pic>
              </a:graphicData>
            </a:graphic>
          </wp:inline>
        </w:drawing>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p>
    <w:p w:rsidR="003A60A4" w:rsidRPr="00C02669" w:rsidRDefault="003A60A4" w:rsidP="003A60A4">
      <w:pPr>
        <w:pStyle w:val="NormalWeb"/>
        <w:spacing w:before="0" w:beforeAutospacing="0" w:after="0" w:afterAutospacing="0"/>
        <w:jc w:val="both"/>
        <w:rPr>
          <w:rStyle w:val="Strong"/>
          <w:rFonts w:ascii="Tw Cen MT" w:eastAsiaTheme="majorEastAsia" w:hAnsi="Tw Cen MT" w:cs="Arial"/>
          <w:bCs w:val="0"/>
          <w:color w:val="000000" w:themeColor="text1"/>
          <w:bdr w:val="none" w:sz="0" w:space="0" w:color="auto" w:frame="1"/>
        </w:rPr>
      </w:pPr>
      <w:r w:rsidRPr="00C02669">
        <w:rPr>
          <w:rStyle w:val="Strong"/>
          <w:rFonts w:ascii="Tw Cen MT" w:eastAsiaTheme="majorEastAsia" w:hAnsi="Tw Cen MT" w:cs="Arial"/>
          <w:bCs w:val="0"/>
          <w:color w:val="000000" w:themeColor="text1"/>
          <w:bdr w:val="none" w:sz="0" w:space="0" w:color="auto" w:frame="1"/>
        </w:rPr>
        <w:t xml:space="preserve">Method – 5, Using Constructor </w:t>
      </w:r>
    </w:p>
    <w:p w:rsidR="003A60A4" w:rsidRPr="009D09EE" w:rsidRDefault="003A60A4" w:rsidP="003A60A4">
      <w:pPr>
        <w:pStyle w:val="NormalWeb"/>
        <w:spacing w:before="0" w:beforeAutospacing="0" w:after="0" w:afterAutospacing="0"/>
        <w:jc w:val="both"/>
        <w:rPr>
          <w:rStyle w:val="Strong"/>
          <w:rFonts w:ascii="Tw Cen MT" w:eastAsiaTheme="majorEastAsia" w:hAnsi="Tw Cen MT" w:cs="Arial"/>
          <w:b w:val="0"/>
          <w:bCs w:val="0"/>
          <w:color w:val="000000" w:themeColor="text1"/>
          <w:shd w:val="clear" w:color="auto" w:fill="FFFFFF"/>
        </w:rPr>
      </w:pPr>
      <w:r w:rsidRPr="00C02669">
        <w:rPr>
          <w:rFonts w:ascii="Tw Cen MT" w:hAnsi="Tw Cen MT" w:cs="Arial"/>
          <w:noProof/>
          <w:color w:val="000000" w:themeColor="text1"/>
        </w:rPr>
        <w:drawing>
          <wp:inline distT="0" distB="0" distL="0" distR="0">
            <wp:extent cx="2839523" cy="2245057"/>
            <wp:effectExtent l="1905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53" cstate="print"/>
                    <a:srcRect/>
                    <a:stretch>
                      <a:fillRect/>
                    </a:stretch>
                  </pic:blipFill>
                  <pic:spPr bwMode="auto">
                    <a:xfrm>
                      <a:off x="0" y="0"/>
                      <a:ext cx="2840408" cy="2245756"/>
                    </a:xfrm>
                    <a:prstGeom prst="rect">
                      <a:avLst/>
                    </a:prstGeom>
                    <a:noFill/>
                    <a:ln w="9525">
                      <a:noFill/>
                      <a:miter lim="800000"/>
                      <a:headEnd/>
                      <a:tailEnd/>
                    </a:ln>
                  </pic:spPr>
                </pic:pic>
              </a:graphicData>
            </a:graphic>
          </wp:inline>
        </w:drawing>
      </w:r>
    </w:p>
    <w:p w:rsidR="003A60A4" w:rsidRPr="00C02669" w:rsidRDefault="003A60A4" w:rsidP="003A60A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sidRPr="00C02669">
        <w:rPr>
          <w:rStyle w:val="Strong"/>
          <w:rFonts w:ascii="Tw Cen MT" w:eastAsiaTheme="majorEastAsia" w:hAnsi="Tw Cen MT" w:cs="Arial"/>
          <w:bCs w:val="0"/>
          <w:color w:val="000000" w:themeColor="text1"/>
          <w:bdr w:val="none" w:sz="0" w:space="0" w:color="auto" w:frame="1"/>
        </w:rPr>
        <w:t xml:space="preserve">Method – 6, </w:t>
      </w:r>
      <w:r w:rsidRPr="00C02669">
        <w:rPr>
          <w:rStyle w:val="Strong"/>
          <w:rFonts w:ascii="Tw Cen MT" w:eastAsiaTheme="majorEastAsia" w:hAnsi="Tw Cen MT" w:cs="Arial"/>
          <w:color w:val="000000" w:themeColor="text1"/>
          <w:bdr w:val="none" w:sz="0" w:space="0" w:color="auto" w:frame="1"/>
        </w:rPr>
        <w:t>Using Method</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inline distT="0" distB="0" distL="0" distR="0">
            <wp:extent cx="2530044" cy="1692323"/>
            <wp:effectExtent l="19050" t="0" r="3606"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54" cstate="print"/>
                    <a:srcRect/>
                    <a:stretch>
                      <a:fillRect/>
                    </a:stretch>
                  </pic:blipFill>
                  <pic:spPr bwMode="auto">
                    <a:xfrm>
                      <a:off x="0" y="0"/>
                      <a:ext cx="2533966" cy="1694946"/>
                    </a:xfrm>
                    <a:prstGeom prst="rect">
                      <a:avLst/>
                    </a:prstGeom>
                    <a:noFill/>
                    <a:ln w="9525">
                      <a:noFill/>
                      <a:miter lim="800000"/>
                      <a:headEnd/>
                      <a:tailEnd/>
                    </a:ln>
                  </pic:spPr>
                </pic:pic>
              </a:graphicData>
            </a:graphic>
          </wp:inline>
        </w:drawing>
      </w: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Program – 2 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Find Area of Triangle </w:t>
      </w:r>
    </w:p>
    <w:p w:rsidR="003A60A4" w:rsidRPr="00C02669" w:rsidRDefault="003A60A4" w:rsidP="003A60A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sidRPr="00C02669">
        <w:rPr>
          <w:rStyle w:val="Strong"/>
          <w:rFonts w:ascii="Tw Cen MT" w:eastAsiaTheme="majorEastAsia" w:hAnsi="Tw Cen MT" w:cs="Arial"/>
          <w:color w:val="000000" w:themeColor="text1"/>
          <w:bdr w:val="none" w:sz="0" w:space="0" w:color="auto" w:frame="1"/>
        </w:rPr>
        <w:t>Method – 1</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lastRenderedPageBreak/>
        <w:drawing>
          <wp:anchor distT="0" distB="0" distL="114300" distR="114300" simplePos="0" relativeHeight="251704320" behindDoc="0" locked="0" layoutInCell="1" allowOverlap="1">
            <wp:simplePos x="0" y="0"/>
            <wp:positionH relativeFrom="column">
              <wp:posOffset>3623310</wp:posOffset>
            </wp:positionH>
            <wp:positionV relativeFrom="paragraph">
              <wp:posOffset>1270</wp:posOffset>
            </wp:positionV>
            <wp:extent cx="2876550" cy="717550"/>
            <wp:effectExtent l="19050" t="0" r="0" b="0"/>
            <wp:wrapThrough wrapText="bothSides">
              <wp:wrapPolygon edited="0">
                <wp:start x="-143" y="0"/>
                <wp:lineTo x="-143" y="21218"/>
                <wp:lineTo x="21600" y="21218"/>
                <wp:lineTo x="21600" y="0"/>
                <wp:lineTo x="-143" y="0"/>
              </wp:wrapPolygon>
            </wp:wrapThrough>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55" cstate="print"/>
                    <a:srcRect/>
                    <a:stretch>
                      <a:fillRect/>
                    </a:stretch>
                  </pic:blipFill>
                  <pic:spPr bwMode="auto">
                    <a:xfrm>
                      <a:off x="0" y="0"/>
                      <a:ext cx="2876550" cy="717550"/>
                    </a:xfrm>
                    <a:prstGeom prst="rect">
                      <a:avLst/>
                    </a:prstGeom>
                    <a:noFill/>
                    <a:ln w="9525">
                      <a:noFill/>
                      <a:miter lim="800000"/>
                      <a:headEnd/>
                      <a:tailEnd/>
                    </a:ln>
                  </pic:spPr>
                </pic:pic>
              </a:graphicData>
            </a:graphic>
          </wp:anchor>
        </w:drawing>
      </w:r>
      <w:r w:rsidRPr="00C02669">
        <w:rPr>
          <w:rFonts w:ascii="Tw Cen MT" w:hAnsi="Tw Cen MT" w:cs="Arial"/>
          <w:noProof/>
          <w:color w:val="000000" w:themeColor="text1"/>
        </w:rPr>
        <w:drawing>
          <wp:inline distT="0" distB="0" distL="0" distR="0">
            <wp:extent cx="3068269" cy="1542197"/>
            <wp:effectExtent l="1905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56" cstate="print"/>
                    <a:srcRect b="1824"/>
                    <a:stretch>
                      <a:fillRect/>
                    </a:stretch>
                  </pic:blipFill>
                  <pic:spPr bwMode="auto">
                    <a:xfrm>
                      <a:off x="0" y="0"/>
                      <a:ext cx="3071571" cy="1543857"/>
                    </a:xfrm>
                    <a:prstGeom prst="rect">
                      <a:avLst/>
                    </a:prstGeom>
                    <a:noFill/>
                    <a:ln w="9525">
                      <a:noFill/>
                      <a:miter lim="800000"/>
                      <a:headEnd/>
                      <a:tailEnd/>
                    </a:ln>
                  </pic:spPr>
                </pic:pic>
              </a:graphicData>
            </a:graphic>
          </wp:inline>
        </w:drawing>
      </w:r>
    </w:p>
    <w:p w:rsidR="003A60A4" w:rsidRPr="00C02669" w:rsidRDefault="003A60A4" w:rsidP="003A60A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p>
    <w:p w:rsidR="003A60A4" w:rsidRPr="00C02669" w:rsidRDefault="003A60A4" w:rsidP="003A60A4">
      <w:pPr>
        <w:pStyle w:val="Heading3"/>
        <w:spacing w:before="0" w:line="240" w:lineRule="atLeast"/>
        <w:jc w:val="both"/>
        <w:rPr>
          <w:rStyle w:val="Strong"/>
          <w:rFonts w:ascii="Tw Cen MT" w:hAnsi="Tw Cen MT" w:cs="Arial"/>
          <w:b/>
          <w:bCs/>
          <w:color w:val="000000" w:themeColor="text1"/>
          <w:sz w:val="24"/>
          <w:szCs w:val="24"/>
          <w:bdr w:val="none" w:sz="0" w:space="0" w:color="auto" w:frame="1"/>
        </w:rPr>
      </w:pPr>
      <w:r w:rsidRPr="00C02669">
        <w:rPr>
          <w:rStyle w:val="Strong"/>
          <w:rFonts w:ascii="Tw Cen MT" w:hAnsi="Tw Cen MT" w:cs="Arial"/>
          <w:b/>
          <w:color w:val="000000" w:themeColor="text1"/>
          <w:sz w:val="24"/>
          <w:szCs w:val="24"/>
          <w:bdr w:val="none" w:sz="0" w:space="0" w:color="auto" w:frame="1"/>
        </w:rPr>
        <w:t xml:space="preserve">Method – </w:t>
      </w:r>
      <w:r w:rsidRPr="00C02669">
        <w:rPr>
          <w:rStyle w:val="Strong"/>
          <w:rFonts w:ascii="Tw Cen MT" w:hAnsi="Tw Cen MT" w:cs="Arial"/>
          <w:b/>
          <w:bCs/>
          <w:color w:val="000000" w:themeColor="text1"/>
          <w:sz w:val="24"/>
          <w:szCs w:val="24"/>
          <w:bdr w:val="none" w:sz="0" w:space="0" w:color="auto" w:frame="1"/>
        </w:rPr>
        <w:t>2 using constructor</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anchor distT="0" distB="0" distL="114300" distR="114300" simplePos="0" relativeHeight="251705344" behindDoc="0" locked="0" layoutInCell="1" allowOverlap="1">
            <wp:simplePos x="0" y="0"/>
            <wp:positionH relativeFrom="column">
              <wp:posOffset>3647440</wp:posOffset>
            </wp:positionH>
            <wp:positionV relativeFrom="paragraph">
              <wp:posOffset>50800</wp:posOffset>
            </wp:positionV>
            <wp:extent cx="2852420" cy="694055"/>
            <wp:effectExtent l="19050" t="0" r="5080" b="0"/>
            <wp:wrapThrough wrapText="bothSides">
              <wp:wrapPolygon edited="0">
                <wp:start x="-144" y="0"/>
                <wp:lineTo x="-144" y="20750"/>
                <wp:lineTo x="21638" y="20750"/>
                <wp:lineTo x="21638" y="0"/>
                <wp:lineTo x="-144" y="0"/>
              </wp:wrapPolygon>
            </wp:wrapThrough>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7" cstate="print"/>
                    <a:srcRect/>
                    <a:stretch>
                      <a:fillRect/>
                    </a:stretch>
                  </pic:blipFill>
                  <pic:spPr bwMode="auto">
                    <a:xfrm>
                      <a:off x="0" y="0"/>
                      <a:ext cx="2852420" cy="694055"/>
                    </a:xfrm>
                    <a:prstGeom prst="rect">
                      <a:avLst/>
                    </a:prstGeom>
                    <a:noFill/>
                    <a:ln w="9525">
                      <a:noFill/>
                      <a:miter lim="800000"/>
                      <a:headEnd/>
                      <a:tailEnd/>
                    </a:ln>
                  </pic:spPr>
                </pic:pic>
              </a:graphicData>
            </a:graphic>
          </wp:anchor>
        </w:drawing>
      </w:r>
      <w:r w:rsidRPr="00C02669">
        <w:rPr>
          <w:rFonts w:ascii="Tw Cen MT" w:hAnsi="Tw Cen MT" w:cs="Arial"/>
          <w:noProof/>
          <w:color w:val="000000" w:themeColor="text1"/>
        </w:rPr>
        <w:drawing>
          <wp:inline distT="0" distB="0" distL="0" distR="0">
            <wp:extent cx="2914680" cy="2347415"/>
            <wp:effectExtent l="1905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58" cstate="print"/>
                    <a:srcRect/>
                    <a:stretch>
                      <a:fillRect/>
                    </a:stretch>
                  </pic:blipFill>
                  <pic:spPr bwMode="auto">
                    <a:xfrm>
                      <a:off x="0" y="0"/>
                      <a:ext cx="2917108" cy="2349371"/>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p>
    <w:p w:rsidR="003A60A4" w:rsidRPr="00C02669" w:rsidRDefault="003A60A4" w:rsidP="003A60A4">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sidRPr="00C02669">
        <w:rPr>
          <w:rFonts w:ascii="Tw Cen MT" w:hAnsi="Tw Cen MT" w:cs="Arial"/>
          <w:b/>
          <w:bCs/>
          <w:color w:val="000000" w:themeColor="text1"/>
          <w:bdr w:val="none" w:sz="0" w:space="0" w:color="auto" w:frame="1"/>
        </w:rPr>
        <w:t xml:space="preserve">Method – </w:t>
      </w:r>
      <w:r w:rsidRPr="00C02669">
        <w:rPr>
          <w:rStyle w:val="Strong"/>
          <w:rFonts w:ascii="Tw Cen MT" w:eastAsiaTheme="majorEastAsia" w:hAnsi="Tw Cen MT" w:cs="Arial"/>
          <w:color w:val="000000" w:themeColor="text1"/>
          <w:bdr w:val="none" w:sz="0" w:space="0" w:color="auto" w:frame="1"/>
        </w:rPr>
        <w:t>3 Using User-Defined Method</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inline distT="0" distB="0" distL="0" distR="0">
            <wp:extent cx="2944092" cy="1910686"/>
            <wp:effectExtent l="19050" t="0" r="8658"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59" cstate="print"/>
                    <a:srcRect/>
                    <a:stretch>
                      <a:fillRect/>
                    </a:stretch>
                  </pic:blipFill>
                  <pic:spPr bwMode="auto">
                    <a:xfrm>
                      <a:off x="0" y="0"/>
                      <a:ext cx="2948498" cy="1913546"/>
                    </a:xfrm>
                    <a:prstGeom prst="rect">
                      <a:avLst/>
                    </a:prstGeom>
                    <a:noFill/>
                    <a:ln w="9525">
                      <a:noFill/>
                      <a:miter lim="800000"/>
                      <a:headEnd/>
                      <a:tailEnd/>
                    </a:ln>
                  </pic:spPr>
                </pic:pic>
              </a:graphicData>
            </a:graphic>
          </wp:inline>
        </w:drawing>
      </w:r>
    </w:p>
    <w:p w:rsidR="003A60A4" w:rsidRPr="00C02669" w:rsidRDefault="003A60A4" w:rsidP="003A60A4">
      <w:pPr>
        <w:pStyle w:val="NormalWeb"/>
        <w:spacing w:before="0" w:beforeAutospacing="0" w:after="0" w:afterAutospacing="0"/>
        <w:jc w:val="both"/>
        <w:rPr>
          <w:rFonts w:ascii="Tw Cen MT" w:hAnsi="Tw Cen MT" w:cs="Arial"/>
          <w:color w:val="000000" w:themeColor="text1"/>
          <w:sz w:val="20"/>
        </w:rPr>
      </w:pPr>
    </w:p>
    <w:p w:rsidR="003A60A4" w:rsidRPr="00C02669" w:rsidRDefault="003A60A4" w:rsidP="003A60A4">
      <w:pPr>
        <w:pStyle w:val="Heading4"/>
        <w:spacing w:before="0" w:line="240" w:lineRule="atLeast"/>
        <w:jc w:val="both"/>
        <w:rPr>
          <w:rFonts w:ascii="Tw Cen MT" w:hAnsi="Tw Cen MT" w:cs="Arial"/>
          <w:b w:val="0"/>
          <w:bCs w:val="0"/>
          <w:i w:val="0"/>
          <w:color w:val="000000" w:themeColor="text1"/>
          <w:sz w:val="24"/>
          <w:szCs w:val="24"/>
        </w:rPr>
      </w:pPr>
      <w:r w:rsidRPr="00C02669">
        <w:rPr>
          <w:rStyle w:val="Strong"/>
          <w:rFonts w:ascii="Tw Cen MT" w:hAnsi="Tw Cen MT" w:cs="Arial"/>
          <w:b/>
          <w:bCs/>
          <w:i w:val="0"/>
          <w:color w:val="000000" w:themeColor="text1"/>
          <w:sz w:val="24"/>
          <w:szCs w:val="24"/>
          <w:bdr w:val="none" w:sz="0" w:space="0" w:color="auto" w:frame="1"/>
        </w:rPr>
        <w:t>Method – 4 when three sides are given</w:t>
      </w:r>
    </w:p>
    <w:p w:rsidR="003A60A4" w:rsidRPr="00C02669" w:rsidRDefault="003A60A4" w:rsidP="003A60A4">
      <w:pPr>
        <w:pStyle w:val="NormalWeb"/>
        <w:numPr>
          <w:ilvl w:val="0"/>
          <w:numId w:val="77"/>
        </w:numPr>
        <w:spacing w:before="0" w:beforeAutospacing="0" w:after="0" w:afterAutospacing="0"/>
        <w:jc w:val="both"/>
        <w:rPr>
          <w:rStyle w:val="Strong"/>
          <w:rFonts w:ascii="Tw Cen MT" w:eastAsiaTheme="majorEastAsia" w:hAnsi="Tw Cen MT" w:cs="Arial"/>
          <w:color w:val="000000" w:themeColor="text1"/>
          <w:bdr w:val="none" w:sz="0" w:space="0" w:color="auto" w:frame="1"/>
        </w:rPr>
      </w:pPr>
      <w:r w:rsidRPr="00C02669">
        <w:rPr>
          <w:rFonts w:ascii="Tw Cen MT" w:hAnsi="Tw Cen MT" w:cs="Arial"/>
          <w:color w:val="000000" w:themeColor="text1"/>
        </w:rPr>
        <w:t xml:space="preserve">Basically, In order to calculate the area, you need to find out the Height of the triangle. If you don’t know the height or you may have no idea how to find out the height of the triangle, then you can use the below program to calculate the area of a triangle. When three sides are given we have used the following formula: only when three sides are given. </w:t>
      </w:r>
      <w:r w:rsidRPr="00C02669">
        <w:rPr>
          <w:rStyle w:val="Strong"/>
          <w:rFonts w:ascii="Tw Cen MT" w:eastAsiaTheme="majorEastAsia" w:hAnsi="Tw Cen MT" w:cs="Arial"/>
          <w:color w:val="000000" w:themeColor="text1"/>
          <w:bdr w:val="none" w:sz="0" w:space="0" w:color="auto" w:frame="1"/>
        </w:rPr>
        <w:t>s(s-a)(s-b)(s-c)</w:t>
      </w:r>
    </w:p>
    <w:p w:rsidR="003A60A4" w:rsidRPr="00A459C0" w:rsidRDefault="003A60A4" w:rsidP="003A60A4">
      <w:pPr>
        <w:pStyle w:val="NormalWeb"/>
        <w:numPr>
          <w:ilvl w:val="0"/>
          <w:numId w:val="77"/>
        </w:numPr>
        <w:spacing w:before="0" w:beforeAutospacing="0" w:after="0" w:afterAutospacing="0"/>
        <w:jc w:val="both"/>
        <w:rPr>
          <w:rFonts w:ascii="Tw Cen MT" w:hAnsi="Tw Cen MT" w:cs="Arial"/>
          <w:color w:val="000000" w:themeColor="text1"/>
        </w:rPr>
      </w:pPr>
      <w:r w:rsidRPr="00A459C0">
        <w:rPr>
          <w:rFonts w:ascii="Tw Cen MT" w:hAnsi="Tw Cen MT" w:cs="Arial"/>
          <w:color w:val="000000" w:themeColor="text1"/>
        </w:rPr>
        <w:t xml:space="preserve">Where the value of S is {( </w:t>
      </w:r>
      <w:proofErr w:type="spellStart"/>
      <w:r w:rsidRPr="00A459C0">
        <w:rPr>
          <w:rFonts w:ascii="Tw Cen MT" w:hAnsi="Tw Cen MT" w:cs="Arial"/>
          <w:color w:val="000000" w:themeColor="text1"/>
        </w:rPr>
        <w:t>a+b+c</w:t>
      </w:r>
      <w:proofErr w:type="spellEnd"/>
      <w:r w:rsidRPr="00A459C0">
        <w:rPr>
          <w:rFonts w:ascii="Tw Cen MT" w:hAnsi="Tw Cen MT" w:cs="Arial"/>
          <w:color w:val="000000" w:themeColor="text1"/>
        </w:rPr>
        <w:t>)/2} and the loop method as ” if((</w:t>
      </w:r>
      <w:proofErr w:type="spellStart"/>
      <w:r w:rsidRPr="00A459C0">
        <w:rPr>
          <w:rFonts w:ascii="Tw Cen MT" w:hAnsi="Tw Cen MT" w:cs="Arial"/>
          <w:color w:val="000000" w:themeColor="text1"/>
        </w:rPr>
        <w:t>a+b</w:t>
      </w:r>
      <w:proofErr w:type="spellEnd"/>
      <w:r w:rsidRPr="00A459C0">
        <w:rPr>
          <w:rFonts w:ascii="Tw Cen MT" w:hAnsi="Tw Cen MT" w:cs="Arial"/>
          <w:color w:val="000000" w:themeColor="text1"/>
        </w:rPr>
        <w:t>)&gt;c &amp;&amp; (</w:t>
      </w:r>
      <w:proofErr w:type="spellStart"/>
      <w:r w:rsidRPr="00A459C0">
        <w:rPr>
          <w:rFonts w:ascii="Tw Cen MT" w:hAnsi="Tw Cen MT" w:cs="Arial"/>
          <w:color w:val="000000" w:themeColor="text1"/>
        </w:rPr>
        <w:t>a+c</w:t>
      </w:r>
      <w:proofErr w:type="spellEnd"/>
      <w:r w:rsidRPr="00A459C0">
        <w:rPr>
          <w:rFonts w:ascii="Tw Cen MT" w:hAnsi="Tw Cen MT" w:cs="Arial"/>
          <w:color w:val="000000" w:themeColor="text1"/>
        </w:rPr>
        <w:t>)&gt;b &amp;&amp; (</w:t>
      </w:r>
      <w:proofErr w:type="spellStart"/>
      <w:r w:rsidRPr="00A459C0">
        <w:rPr>
          <w:rFonts w:ascii="Tw Cen MT" w:hAnsi="Tw Cen MT" w:cs="Arial"/>
          <w:color w:val="000000" w:themeColor="text1"/>
        </w:rPr>
        <w:t>b+c</w:t>
      </w:r>
      <w:proofErr w:type="spellEnd"/>
      <w:r w:rsidRPr="00A459C0">
        <w:rPr>
          <w:rFonts w:ascii="Tw Cen MT" w:hAnsi="Tw Cen MT" w:cs="Arial"/>
          <w:color w:val="000000" w:themeColor="text1"/>
        </w:rPr>
        <w:t>)&gt;a) ”</w:t>
      </w:r>
    </w:p>
    <w:p w:rsidR="003A60A4" w:rsidRPr="00C02669" w:rsidRDefault="003A60A4" w:rsidP="003A60A4">
      <w:pPr>
        <w:spacing w:after="0"/>
        <w:jc w:val="both"/>
        <w:rPr>
          <w:rStyle w:val="Strong"/>
          <w:rFonts w:ascii="Tw Cen MT" w:hAnsi="Tw Cen MT" w:cs="Arial"/>
          <w:color w:val="000000" w:themeColor="text1"/>
          <w:sz w:val="24"/>
          <w:szCs w:val="24"/>
          <w:bdr w:val="none" w:sz="0" w:space="0" w:color="auto" w:frame="1"/>
          <w:shd w:val="clear" w:color="auto" w:fill="FFFFFF"/>
        </w:rPr>
      </w:pPr>
      <w:r w:rsidRPr="00C02669">
        <w:rPr>
          <w:rFonts w:ascii="Tw Cen MT" w:hAnsi="Tw Cen MT" w:cs="Arial"/>
          <w:noProof/>
          <w:color w:val="000000" w:themeColor="text1"/>
          <w:sz w:val="24"/>
          <w:szCs w:val="24"/>
        </w:rPr>
        <w:lastRenderedPageBreak/>
        <w:drawing>
          <wp:anchor distT="0" distB="0" distL="114300" distR="114300" simplePos="0" relativeHeight="251706368" behindDoc="0" locked="0" layoutInCell="1" allowOverlap="1">
            <wp:simplePos x="0" y="0"/>
            <wp:positionH relativeFrom="column">
              <wp:posOffset>3705225</wp:posOffset>
            </wp:positionH>
            <wp:positionV relativeFrom="paragraph">
              <wp:posOffset>109855</wp:posOffset>
            </wp:positionV>
            <wp:extent cx="2794635" cy="873760"/>
            <wp:effectExtent l="19050" t="0" r="5715" b="0"/>
            <wp:wrapThrough wrapText="bothSides">
              <wp:wrapPolygon edited="0">
                <wp:start x="-147" y="0"/>
                <wp:lineTo x="-147" y="21192"/>
                <wp:lineTo x="21644" y="21192"/>
                <wp:lineTo x="21644" y="0"/>
                <wp:lineTo x="-147" y="0"/>
              </wp:wrapPolygon>
            </wp:wrapThrough>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60" cstate="print"/>
                    <a:srcRect/>
                    <a:stretch>
                      <a:fillRect/>
                    </a:stretch>
                  </pic:blipFill>
                  <pic:spPr bwMode="auto">
                    <a:xfrm>
                      <a:off x="0" y="0"/>
                      <a:ext cx="2794635" cy="873760"/>
                    </a:xfrm>
                    <a:prstGeom prst="rect">
                      <a:avLst/>
                    </a:prstGeom>
                    <a:noFill/>
                    <a:ln w="9525">
                      <a:noFill/>
                      <a:miter lim="800000"/>
                      <a:headEnd/>
                      <a:tailEnd/>
                    </a:ln>
                  </pic:spPr>
                </pic:pic>
              </a:graphicData>
            </a:graphic>
          </wp:anchor>
        </w:drawing>
      </w:r>
      <w:r w:rsidRPr="00C02669">
        <w:rPr>
          <w:rFonts w:ascii="Tw Cen MT" w:hAnsi="Tw Cen MT" w:cs="Arial"/>
          <w:noProof/>
          <w:color w:val="000000" w:themeColor="text1"/>
          <w:sz w:val="24"/>
          <w:szCs w:val="24"/>
          <w:bdr w:val="none" w:sz="0" w:space="0" w:color="auto" w:frame="1"/>
          <w:shd w:val="clear" w:color="auto" w:fill="FFFFFF"/>
        </w:rPr>
        <w:drawing>
          <wp:inline distT="0" distB="0" distL="0" distR="0">
            <wp:extent cx="2810331" cy="2524836"/>
            <wp:effectExtent l="19050" t="0" r="9069"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1" cstate="print"/>
                    <a:srcRect/>
                    <a:stretch>
                      <a:fillRect/>
                    </a:stretch>
                  </pic:blipFill>
                  <pic:spPr bwMode="auto">
                    <a:xfrm>
                      <a:off x="0" y="0"/>
                      <a:ext cx="2815149" cy="2529164"/>
                    </a:xfrm>
                    <a:prstGeom prst="rect">
                      <a:avLst/>
                    </a:prstGeom>
                    <a:noFill/>
                    <a:ln w="9525">
                      <a:noFill/>
                      <a:miter lim="800000"/>
                      <a:headEnd/>
                      <a:tailEnd/>
                    </a:ln>
                  </pic:spPr>
                </pic:pic>
              </a:graphicData>
            </a:graphic>
          </wp:inline>
        </w:drawing>
      </w:r>
    </w:p>
    <w:p w:rsidR="003A60A4" w:rsidRPr="00C02669" w:rsidRDefault="003A60A4" w:rsidP="003A60A4">
      <w:pPr>
        <w:spacing w:after="0"/>
        <w:ind w:right="-432"/>
        <w:jc w:val="both"/>
        <w:rPr>
          <w:rFonts w:ascii="Tw Cen MT" w:hAnsi="Tw Cen MT" w:cs="Arial"/>
          <w:color w:val="000000" w:themeColor="text1"/>
          <w:sz w:val="24"/>
          <w:szCs w:val="24"/>
        </w:rPr>
      </w:pPr>
      <w:r>
        <w:rPr>
          <w:rFonts w:ascii="Tw Cen MT" w:hAnsi="Tw Cen MT" w:cs="Arial"/>
          <w:noProof/>
          <w:color w:val="000000" w:themeColor="text1"/>
          <w:sz w:val="24"/>
          <w:szCs w:val="24"/>
        </w:rPr>
        <w:drawing>
          <wp:anchor distT="0" distB="0" distL="114300" distR="114300" simplePos="0" relativeHeight="251708416" behindDoc="0" locked="0" layoutInCell="1" allowOverlap="1">
            <wp:simplePos x="0" y="0"/>
            <wp:positionH relativeFrom="column">
              <wp:posOffset>4960620</wp:posOffset>
            </wp:positionH>
            <wp:positionV relativeFrom="paragraph">
              <wp:posOffset>146050</wp:posOffset>
            </wp:positionV>
            <wp:extent cx="1384935" cy="1241425"/>
            <wp:effectExtent l="19050" t="0" r="5715" b="0"/>
            <wp:wrapThrough wrapText="bothSides">
              <wp:wrapPolygon edited="0">
                <wp:start x="-297" y="0"/>
                <wp:lineTo x="-297" y="21213"/>
                <wp:lineTo x="21689" y="21213"/>
                <wp:lineTo x="21689" y="0"/>
                <wp:lineTo x="-297" y="0"/>
              </wp:wrapPolygon>
            </wp:wrapThrough>
            <wp:docPr id="14" name="Picture 5" descr="area of rectangle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ea of rectangle java program"/>
                    <pic:cNvPicPr>
                      <a:picLocks noChangeAspect="1" noChangeArrowheads="1"/>
                    </pic:cNvPicPr>
                  </pic:nvPicPr>
                  <pic:blipFill>
                    <a:blip r:embed="rId262" cstate="print"/>
                    <a:srcRect/>
                    <a:stretch>
                      <a:fillRect/>
                    </a:stretch>
                  </pic:blipFill>
                  <pic:spPr bwMode="auto">
                    <a:xfrm>
                      <a:off x="0" y="0"/>
                      <a:ext cx="1384935" cy="1241425"/>
                    </a:xfrm>
                    <a:prstGeom prst="rect">
                      <a:avLst/>
                    </a:prstGeom>
                    <a:noFill/>
                    <a:ln w="9525">
                      <a:noFill/>
                      <a:miter lim="800000"/>
                      <a:headEnd/>
                      <a:tailEnd/>
                    </a:ln>
                  </pic:spPr>
                </pic:pic>
              </a:graphicData>
            </a:graphic>
          </wp:anchor>
        </w:drawing>
      </w: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Program – 3 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Find Area of Rectangle</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 xml:space="preserve">What is a rectangle? </w:t>
      </w:r>
      <w:r w:rsidRPr="00C02669">
        <w:rPr>
          <w:rFonts w:ascii="Tw Cen MT" w:eastAsia="Times New Roman" w:hAnsi="Tw Cen MT" w:cs="Arial"/>
          <w:bCs/>
          <w:color w:val="000000" w:themeColor="text1"/>
          <w:sz w:val="24"/>
          <w:szCs w:val="24"/>
        </w:rPr>
        <w:t>A</w:t>
      </w:r>
      <w:r w:rsidRPr="00C02669">
        <w:rPr>
          <w:rFonts w:ascii="Tw Cen MT" w:eastAsia="Times New Roman" w:hAnsi="Tw Cen MT" w:cs="Arial"/>
          <w:color w:val="000000" w:themeColor="text1"/>
          <w:sz w:val="24"/>
          <w:szCs w:val="24"/>
        </w:rPr>
        <w:t xml:space="preserve"> rectangle is a plane figure with four straight sides or just four right angles.</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color w:val="000000" w:themeColor="text1"/>
          <w:sz w:val="24"/>
          <w:szCs w:val="24"/>
        </w:rPr>
        <w:t>Formula:</w:t>
      </w:r>
      <w:r w:rsidRPr="00C02669">
        <w:rPr>
          <w:rFonts w:ascii="Tw Cen MT" w:eastAsia="Times New Roman" w:hAnsi="Tw Cen MT" w:cs="Arial"/>
          <w:b/>
          <w:bCs/>
          <w:color w:val="000000" w:themeColor="text1"/>
          <w:sz w:val="24"/>
          <w:szCs w:val="24"/>
        </w:rPr>
        <w:t> </w:t>
      </w:r>
      <w:r w:rsidRPr="00C02669">
        <w:rPr>
          <w:rFonts w:ascii="Tw Cen MT" w:eastAsia="Times New Roman" w:hAnsi="Tw Cen MT" w:cs="Arial"/>
          <w:bCs/>
          <w:color w:val="000000" w:themeColor="text1"/>
          <w:sz w:val="24"/>
          <w:szCs w:val="24"/>
        </w:rPr>
        <w:t>Length * Breadth. Or Length * Width</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goes the sample program to find or to calculate the area of a rectangle.</w:t>
      </w:r>
    </w:p>
    <w:p w:rsidR="003A60A4" w:rsidRPr="00C02669" w:rsidRDefault="003A60A4" w:rsidP="003A60A4">
      <w:pPr>
        <w:spacing w:after="0" w:line="240" w:lineRule="auto"/>
        <w:jc w:val="both"/>
        <w:rPr>
          <w:rFonts w:ascii="Tw Cen MT" w:eastAsia="Times New Roman" w:hAnsi="Tw Cen MT" w:cs="Arial"/>
          <w:color w:val="000000" w:themeColor="text1"/>
          <w:sz w:val="16"/>
          <w:szCs w:val="16"/>
        </w:rPr>
      </w:pPr>
    </w:p>
    <w:p w:rsidR="003A60A4" w:rsidRPr="00C02669"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pict>
          <v:shapetype id="_x0000_t202" coordsize="21600,21600" o:spt="202" path="m,l,21600r21600,l21600,xe">
            <v:stroke joinstyle="miter"/>
            <v:path gradientshapeok="t" o:connecttype="rect"/>
          </v:shapetype>
          <v:shape id="_x0000_s1027" type="#_x0000_t202" style="position:absolute;left:0;text-align:left;margin-left:346.7pt;margin-top:25.25pt;width:148.3pt;height:108.35pt;z-index:251721728" stroked="f">
            <v:textbox style="mso-next-textbox:#_x0000_s1027">
              <w:txbxContent>
                <w:p w:rsidR="003A60A4" w:rsidRPr="00EF60DF" w:rsidRDefault="003A60A4" w:rsidP="003A60A4">
                  <w:pPr>
                    <w:spacing w:after="0"/>
                    <w:rPr>
                      <w:rFonts w:ascii="Tw Cen MT" w:hAnsi="Tw Cen MT"/>
                      <w:b/>
                      <w:sz w:val="24"/>
                      <w:szCs w:val="24"/>
                    </w:rPr>
                  </w:pPr>
                  <w:r w:rsidRPr="00EF60DF">
                    <w:rPr>
                      <w:rFonts w:ascii="Tw Cen MT" w:hAnsi="Tw Cen MT"/>
                      <w:b/>
                      <w:sz w:val="24"/>
                      <w:szCs w:val="24"/>
                    </w:rPr>
                    <w:t>Output:</w:t>
                  </w:r>
                </w:p>
                <w:p w:rsidR="003A60A4" w:rsidRPr="00EF60DF" w:rsidRDefault="003A60A4" w:rsidP="003A60A4">
                  <w:pPr>
                    <w:spacing w:after="0"/>
                    <w:rPr>
                      <w:rFonts w:ascii="Tw Cen MT" w:hAnsi="Tw Cen MT"/>
                      <w:sz w:val="24"/>
                      <w:szCs w:val="24"/>
                    </w:rPr>
                  </w:pPr>
                  <w:r w:rsidRPr="00EF60DF">
                    <w:rPr>
                      <w:rFonts w:ascii="Tw Cen MT" w:hAnsi="Tw Cen MT"/>
                      <w:sz w:val="24"/>
                      <w:szCs w:val="24"/>
                    </w:rPr>
                    <w:t>Enter the length</w:t>
                  </w:r>
                </w:p>
                <w:p w:rsidR="003A60A4" w:rsidRPr="00EF60DF" w:rsidRDefault="003A60A4" w:rsidP="003A60A4">
                  <w:pPr>
                    <w:spacing w:after="0"/>
                    <w:rPr>
                      <w:rFonts w:ascii="Tw Cen MT" w:hAnsi="Tw Cen MT"/>
                      <w:sz w:val="24"/>
                      <w:szCs w:val="24"/>
                    </w:rPr>
                  </w:pPr>
                  <w:r w:rsidRPr="00EF60DF">
                    <w:rPr>
                      <w:rFonts w:ascii="Tw Cen MT" w:hAnsi="Tw Cen MT"/>
                      <w:sz w:val="24"/>
                      <w:szCs w:val="24"/>
                    </w:rPr>
                    <w:t>5</w:t>
                  </w:r>
                </w:p>
                <w:p w:rsidR="003A60A4" w:rsidRPr="00EF60DF" w:rsidRDefault="003A60A4" w:rsidP="003A60A4">
                  <w:pPr>
                    <w:spacing w:after="0"/>
                    <w:rPr>
                      <w:rFonts w:ascii="Tw Cen MT" w:hAnsi="Tw Cen MT"/>
                      <w:sz w:val="24"/>
                      <w:szCs w:val="24"/>
                    </w:rPr>
                  </w:pPr>
                  <w:r w:rsidRPr="00EF60DF">
                    <w:rPr>
                      <w:rFonts w:ascii="Tw Cen MT" w:hAnsi="Tw Cen MT"/>
                      <w:sz w:val="24"/>
                      <w:szCs w:val="24"/>
                    </w:rPr>
                    <w:t>Enter the breadth</w:t>
                  </w:r>
                </w:p>
                <w:p w:rsidR="003A60A4" w:rsidRPr="00EF60DF" w:rsidRDefault="003A60A4" w:rsidP="003A60A4">
                  <w:pPr>
                    <w:spacing w:after="0"/>
                    <w:rPr>
                      <w:rFonts w:ascii="Tw Cen MT" w:hAnsi="Tw Cen MT"/>
                      <w:sz w:val="24"/>
                      <w:szCs w:val="24"/>
                    </w:rPr>
                  </w:pPr>
                  <w:r w:rsidRPr="00EF60DF">
                    <w:rPr>
                      <w:rFonts w:ascii="Tw Cen MT" w:hAnsi="Tw Cen MT"/>
                      <w:sz w:val="24"/>
                      <w:szCs w:val="24"/>
                    </w:rPr>
                    <w:t>2</w:t>
                  </w:r>
                </w:p>
                <w:p w:rsidR="003A60A4" w:rsidRPr="00EF60DF" w:rsidRDefault="003A60A4" w:rsidP="003A60A4">
                  <w:pPr>
                    <w:spacing w:after="0"/>
                    <w:rPr>
                      <w:rFonts w:ascii="Tw Cen MT" w:hAnsi="Tw Cen MT"/>
                      <w:sz w:val="24"/>
                      <w:szCs w:val="24"/>
                    </w:rPr>
                  </w:pPr>
                  <w:r w:rsidRPr="00EF60DF">
                    <w:rPr>
                      <w:rFonts w:ascii="Tw Cen MT" w:hAnsi="Tw Cen MT"/>
                      <w:sz w:val="24"/>
                      <w:szCs w:val="24"/>
                    </w:rPr>
                    <w:t>Area of rectangle is</w:t>
                  </w:r>
                  <w:proofErr w:type="gramStart"/>
                  <w:r w:rsidRPr="00EF60DF">
                    <w:rPr>
                      <w:rFonts w:ascii="Tw Cen MT" w:hAnsi="Tw Cen MT"/>
                      <w:sz w:val="24"/>
                      <w:szCs w:val="24"/>
                    </w:rPr>
                    <w:t>:10.0</w:t>
                  </w:r>
                  <w:proofErr w:type="gramEnd"/>
                </w:p>
              </w:txbxContent>
            </v:textbox>
          </v:shape>
        </w:pict>
      </w:r>
      <w:r w:rsidRPr="00C02669">
        <w:rPr>
          <w:rFonts w:ascii="Tw Cen MT" w:eastAsia="Times New Roman" w:hAnsi="Tw Cen MT" w:cs="Arial"/>
          <w:b/>
          <w:bCs/>
          <w:noProof/>
          <w:color w:val="000000" w:themeColor="text1"/>
          <w:sz w:val="24"/>
          <w:szCs w:val="24"/>
        </w:rPr>
        <w:drawing>
          <wp:inline distT="0" distB="0" distL="0" distR="0">
            <wp:extent cx="3097323" cy="1620455"/>
            <wp:effectExtent l="19050" t="0" r="7827"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63" cstate="print"/>
                    <a:srcRect t="2553"/>
                    <a:stretch>
                      <a:fillRect/>
                    </a:stretch>
                  </pic:blipFill>
                  <pic:spPr bwMode="auto">
                    <a:xfrm>
                      <a:off x="0" y="0"/>
                      <a:ext cx="3097323" cy="1620455"/>
                    </a:xfrm>
                    <a:prstGeom prst="rect">
                      <a:avLst/>
                    </a:prstGeom>
                    <a:noFill/>
                    <a:ln w="9525">
                      <a:noFill/>
                      <a:miter lim="800000"/>
                      <a:headEnd/>
                      <a:tailEnd/>
                    </a:ln>
                  </pic:spPr>
                </pic:pic>
              </a:graphicData>
            </a:graphic>
          </wp:inline>
        </w:drawing>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Here is the online execution tool! </w:t>
      </w:r>
    </w:p>
    <w:p w:rsidR="003A60A4" w:rsidRPr="00307B41" w:rsidRDefault="003A60A4" w:rsidP="003A60A4">
      <w:pPr>
        <w:pStyle w:val="ListParagraph"/>
        <w:numPr>
          <w:ilvl w:val="0"/>
          <w:numId w:val="78"/>
        </w:numPr>
        <w:spacing w:after="0" w:line="240" w:lineRule="auto"/>
        <w:jc w:val="both"/>
        <w:rPr>
          <w:rFonts w:ascii="Tw Cen MT" w:eastAsia="Times New Roman" w:hAnsi="Tw Cen MT" w:cs="Arial"/>
          <w:color w:val="000000" w:themeColor="text1"/>
          <w:sz w:val="24"/>
          <w:szCs w:val="24"/>
        </w:rPr>
      </w:pPr>
      <w:r w:rsidRPr="00307B41">
        <w:rPr>
          <w:rFonts w:ascii="Tw Cen MT" w:eastAsia="Times New Roman" w:hAnsi="Tw Cen MT" w:cs="Arial"/>
          <w:color w:val="000000" w:themeColor="text1"/>
          <w:sz w:val="24"/>
          <w:szCs w:val="24"/>
        </w:rPr>
        <w:t>The above program is just a simple one. Since there may be several ways to represent the program. If you good at basic skills of java programming, just skip the </w:t>
      </w:r>
      <w:r w:rsidRPr="00307B41">
        <w:rPr>
          <w:rFonts w:ascii="Tw Cen MT" w:eastAsia="Times New Roman" w:hAnsi="Tw Cen MT" w:cs="Arial"/>
          <w:bCs/>
          <w:color w:val="000000" w:themeColor="text1"/>
          <w:sz w:val="24"/>
          <w:szCs w:val="24"/>
        </w:rPr>
        <w:t>below code explanation</w:t>
      </w:r>
      <w:r w:rsidRPr="00307B41">
        <w:rPr>
          <w:rFonts w:ascii="Tw Cen MT" w:eastAsia="Times New Roman" w:hAnsi="Tw Cen MT" w:cs="Arial"/>
          <w:color w:val="000000" w:themeColor="text1"/>
          <w:sz w:val="24"/>
          <w:szCs w:val="24"/>
        </w:rPr>
        <w:t xml:space="preserve"> part and move on to the sample method-2. Where you can execute the program there by itself. Consider it has another sample method-2. </w:t>
      </w:r>
    </w:p>
    <w:p w:rsidR="003A60A4" w:rsidRPr="00307B41" w:rsidRDefault="003A60A4" w:rsidP="003A60A4">
      <w:pPr>
        <w:pStyle w:val="ListParagraph"/>
        <w:numPr>
          <w:ilvl w:val="0"/>
          <w:numId w:val="78"/>
        </w:numPr>
        <w:spacing w:after="0" w:line="240" w:lineRule="auto"/>
        <w:jc w:val="both"/>
        <w:rPr>
          <w:rFonts w:ascii="Tw Cen MT" w:eastAsia="Times New Roman" w:hAnsi="Tw Cen MT" w:cs="Arial"/>
          <w:color w:val="000000" w:themeColor="text1"/>
          <w:sz w:val="24"/>
          <w:szCs w:val="24"/>
        </w:rPr>
      </w:pPr>
      <w:r w:rsidRPr="00307B41">
        <w:rPr>
          <w:rFonts w:ascii="Tw Cen MT" w:eastAsia="Times New Roman" w:hAnsi="Tw Cen MT" w:cs="Arial"/>
          <w:color w:val="000000" w:themeColor="text1"/>
          <w:sz w:val="24"/>
          <w:szCs w:val="24"/>
        </w:rPr>
        <w:t>We always make sure to write the</w:t>
      </w:r>
      <w:r w:rsidRPr="00307B41">
        <w:rPr>
          <w:rFonts w:ascii="Tw Cen MT" w:eastAsia="Times New Roman" w:hAnsi="Tw Cen MT" w:cs="Arial"/>
          <w:bCs/>
          <w:color w:val="000000" w:themeColor="text1"/>
          <w:sz w:val="24"/>
          <w:szCs w:val="24"/>
        </w:rPr>
        <w:t> java program in a simple way</w:t>
      </w:r>
      <w:r w:rsidRPr="00307B41">
        <w:rPr>
          <w:rFonts w:ascii="Tw Cen MT" w:eastAsia="Times New Roman" w:hAnsi="Tw Cen MT" w:cs="Arial"/>
          <w:color w:val="000000" w:themeColor="text1"/>
          <w:sz w:val="24"/>
          <w:szCs w:val="24"/>
        </w:rPr>
        <w:t xml:space="preserve"> to the users and </w:t>
      </w:r>
      <w:proofErr w:type="spellStart"/>
      <w:r w:rsidRPr="00307B41">
        <w:rPr>
          <w:rFonts w:ascii="Tw Cen MT" w:eastAsia="Times New Roman" w:hAnsi="Tw Cen MT" w:cs="Arial"/>
          <w:color w:val="000000" w:themeColor="text1"/>
          <w:sz w:val="24"/>
          <w:szCs w:val="24"/>
        </w:rPr>
        <w:t>newbies</w:t>
      </w:r>
      <w:proofErr w:type="spellEnd"/>
      <w:r w:rsidRPr="00307B41">
        <w:rPr>
          <w:rFonts w:ascii="Tw Cen MT" w:eastAsia="Times New Roman" w:hAnsi="Tw Cen MT" w:cs="Arial"/>
          <w:color w:val="000000" w:themeColor="text1"/>
          <w:sz w:val="24"/>
          <w:szCs w:val="24"/>
        </w:rPr>
        <w:t xml:space="preserve"> can able to understand the program better. Lengthy codes are way better too, </w:t>
      </w:r>
      <w:r w:rsidRPr="00307B41">
        <w:rPr>
          <w:rFonts w:ascii="Tw Cen MT" w:eastAsia="Times New Roman" w:hAnsi="Tw Cen MT" w:cs="Arial"/>
          <w:bCs/>
          <w:color w:val="000000" w:themeColor="text1"/>
          <w:sz w:val="24"/>
          <w:szCs w:val="24"/>
        </w:rPr>
        <w:t xml:space="preserve">but </w:t>
      </w:r>
      <w:proofErr w:type="gramStart"/>
      <w:r w:rsidRPr="00307B41">
        <w:rPr>
          <w:rFonts w:ascii="Tw Cen MT" w:eastAsia="Times New Roman" w:hAnsi="Tw Cen MT" w:cs="Arial"/>
          <w:bCs/>
          <w:color w:val="000000" w:themeColor="text1"/>
          <w:sz w:val="24"/>
          <w:szCs w:val="24"/>
        </w:rPr>
        <w:t>those extra couple of code lines are</w:t>
      </w:r>
      <w:proofErr w:type="gramEnd"/>
      <w:r w:rsidRPr="00307B41">
        <w:rPr>
          <w:rFonts w:ascii="Tw Cen MT" w:eastAsia="Times New Roman" w:hAnsi="Tw Cen MT" w:cs="Arial"/>
          <w:bCs/>
          <w:color w:val="000000" w:themeColor="text1"/>
          <w:sz w:val="24"/>
          <w:szCs w:val="24"/>
        </w:rPr>
        <w:t xml:space="preserve"> actually not necessary.</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is another simple method to find out the area of a rectangle, the below program is quite simple.</w:t>
      </w:r>
    </w:p>
    <w:p w:rsidR="003A60A4" w:rsidRPr="00C02669" w:rsidRDefault="003A60A4" w:rsidP="003A60A4">
      <w:pPr>
        <w:spacing w:after="0" w:line="240" w:lineRule="auto"/>
        <w:jc w:val="both"/>
        <w:rPr>
          <w:rFonts w:ascii="Tw Cen MT" w:eastAsia="Times New Roman" w:hAnsi="Tw Cen MT" w:cs="Arial"/>
          <w:b/>
          <w:bCs/>
          <w:color w:val="000000" w:themeColor="text1"/>
          <w:sz w:val="24"/>
          <w:szCs w:val="24"/>
        </w:rPr>
      </w:pP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7108D6">
        <w:rPr>
          <w:rFonts w:ascii="Tw Cen MT" w:eastAsia="Times New Roman" w:hAnsi="Tw Cen MT" w:cs="Arial"/>
          <w:b/>
          <w:bCs/>
          <w:noProof/>
          <w:color w:val="000000" w:themeColor="text1"/>
          <w:sz w:val="24"/>
          <w:szCs w:val="24"/>
        </w:rPr>
        <w:pict>
          <v:shape id="_x0000_s1028" type="#_x0000_t202" style="position:absolute;left:0;text-align:left;margin-left:326.8pt;margin-top:11.6pt;width:163.35pt;height:73.1pt;z-index:251722752" stroked="f">
            <v:textbox style="mso-next-textbox:#_x0000_s1028">
              <w:txbxContent>
                <w:p w:rsidR="003A60A4" w:rsidRPr="00EF60DF" w:rsidRDefault="003A60A4" w:rsidP="003A60A4">
                  <w:pPr>
                    <w:spacing w:after="0"/>
                    <w:rPr>
                      <w:rFonts w:ascii="Tw Cen MT" w:hAnsi="Tw Cen MT"/>
                      <w:b/>
                      <w:sz w:val="24"/>
                      <w:szCs w:val="24"/>
                    </w:rPr>
                  </w:pPr>
                  <w:r w:rsidRPr="00EF60DF">
                    <w:rPr>
                      <w:rFonts w:ascii="Tw Cen MT" w:hAnsi="Tw Cen MT"/>
                      <w:b/>
                      <w:sz w:val="24"/>
                      <w:szCs w:val="24"/>
                    </w:rPr>
                    <w:t>Output:</w:t>
                  </w:r>
                </w:p>
                <w:p w:rsidR="003A60A4" w:rsidRPr="00EF60DF" w:rsidRDefault="003A60A4" w:rsidP="003A60A4">
                  <w:pPr>
                    <w:spacing w:after="0"/>
                    <w:rPr>
                      <w:rFonts w:ascii="Tw Cen MT" w:hAnsi="Tw Cen MT"/>
                      <w:sz w:val="24"/>
                      <w:szCs w:val="24"/>
                    </w:rPr>
                  </w:pPr>
                  <w:r w:rsidRPr="00EF60DF">
                    <w:rPr>
                      <w:rFonts w:ascii="Tw Cen MT" w:hAnsi="Tw Cen MT"/>
                      <w:sz w:val="24"/>
                      <w:szCs w:val="24"/>
                    </w:rPr>
                    <w:t>The value of length: 5</w:t>
                  </w:r>
                </w:p>
                <w:p w:rsidR="003A60A4" w:rsidRPr="00EF60DF" w:rsidRDefault="003A60A4" w:rsidP="003A60A4">
                  <w:pPr>
                    <w:spacing w:after="0"/>
                    <w:rPr>
                      <w:rFonts w:ascii="Tw Cen MT" w:hAnsi="Tw Cen MT"/>
                      <w:sz w:val="24"/>
                      <w:szCs w:val="24"/>
                    </w:rPr>
                  </w:pPr>
                  <w:r w:rsidRPr="00EF60DF">
                    <w:rPr>
                      <w:rFonts w:ascii="Tw Cen MT" w:hAnsi="Tw Cen MT"/>
                      <w:sz w:val="24"/>
                      <w:szCs w:val="24"/>
                    </w:rPr>
                    <w:t>The value of breadth: 2</w:t>
                  </w:r>
                </w:p>
                <w:p w:rsidR="003A60A4" w:rsidRPr="00EF60DF" w:rsidRDefault="003A60A4" w:rsidP="003A60A4">
                  <w:pPr>
                    <w:spacing w:after="0"/>
                    <w:rPr>
                      <w:rFonts w:ascii="Tw Cen MT" w:hAnsi="Tw Cen MT"/>
                      <w:sz w:val="24"/>
                      <w:szCs w:val="24"/>
                    </w:rPr>
                  </w:pPr>
                  <w:r w:rsidRPr="00EF60DF">
                    <w:rPr>
                      <w:rFonts w:ascii="Tw Cen MT" w:hAnsi="Tw Cen MT"/>
                      <w:sz w:val="24"/>
                      <w:szCs w:val="24"/>
                    </w:rPr>
                    <w:t>Area of triangle is: 10.0</w:t>
                  </w:r>
                </w:p>
              </w:txbxContent>
            </v:textbox>
          </v:shape>
        </w:pict>
      </w:r>
      <w:r w:rsidRPr="00C02669">
        <w:rPr>
          <w:rFonts w:ascii="Tw Cen MT" w:eastAsia="Times New Roman" w:hAnsi="Tw Cen MT" w:cs="Arial"/>
          <w:b/>
          <w:bCs/>
          <w:color w:val="000000" w:themeColor="text1"/>
          <w:sz w:val="24"/>
          <w:szCs w:val="24"/>
        </w:rPr>
        <w:t>Method – 2</w:t>
      </w:r>
    </w:p>
    <w:p w:rsidR="003A60A4"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3331821" cy="1780102"/>
            <wp:effectExtent l="19050" t="0" r="1929"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cstate="print"/>
                    <a:srcRect/>
                    <a:stretch>
                      <a:fillRect/>
                    </a:stretch>
                  </pic:blipFill>
                  <pic:spPr bwMode="auto">
                    <a:xfrm>
                      <a:off x="0" y="0"/>
                      <a:ext cx="3345879" cy="1787613"/>
                    </a:xfrm>
                    <a:prstGeom prst="rect">
                      <a:avLst/>
                    </a:prstGeom>
                    <a:noFill/>
                    <a:ln w="9525">
                      <a:noFill/>
                      <a:miter lim="800000"/>
                      <a:headEnd/>
                      <a:tailEnd/>
                    </a:ln>
                  </pic:spPr>
                </pic:pic>
              </a:graphicData>
            </a:graphic>
          </wp:inline>
        </w:drawing>
      </w:r>
    </w:p>
    <w:p w:rsidR="003A60A4" w:rsidRPr="00C01ECF"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noProof/>
          <w:color w:val="000000" w:themeColor="text1"/>
          <w:kern w:val="36"/>
          <w:sz w:val="24"/>
          <w:szCs w:val="24"/>
        </w:rPr>
        <w:drawing>
          <wp:anchor distT="0" distB="0" distL="114300" distR="114300" simplePos="0" relativeHeight="251709440" behindDoc="0" locked="0" layoutInCell="1" allowOverlap="1">
            <wp:simplePos x="0" y="0"/>
            <wp:positionH relativeFrom="column">
              <wp:posOffset>4899660</wp:posOffset>
            </wp:positionH>
            <wp:positionV relativeFrom="paragraph">
              <wp:posOffset>163195</wp:posOffset>
            </wp:positionV>
            <wp:extent cx="1624965" cy="1193800"/>
            <wp:effectExtent l="19050" t="0" r="0" b="0"/>
            <wp:wrapThrough wrapText="bothSides">
              <wp:wrapPolygon edited="0">
                <wp:start x="-253" y="0"/>
                <wp:lineTo x="-253" y="21370"/>
                <wp:lineTo x="21524" y="21370"/>
                <wp:lineTo x="21524" y="0"/>
                <wp:lineTo x="-253" y="0"/>
              </wp:wrapPolygon>
            </wp:wrapThrough>
            <wp:docPr id="15" name="Picture 7" descr="https://143530-415148-raikfcquaxqncofqfm.stackpathdns.com/wp-content/uploads/2016/07/Java-Area-Of-Isosceles-Tri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43530-415148-raikfcquaxqncofqfm.stackpathdns.com/wp-content/uploads/2016/07/Java-Area-Of-Isosceles-Triangle.png"/>
                    <pic:cNvPicPr>
                      <a:picLocks noChangeAspect="1" noChangeArrowheads="1"/>
                    </pic:cNvPicPr>
                  </pic:nvPicPr>
                  <pic:blipFill>
                    <a:blip r:embed="rId265" cstate="print"/>
                    <a:srcRect l="3909" r="2004" b="2370"/>
                    <a:stretch>
                      <a:fillRect/>
                    </a:stretch>
                  </pic:blipFill>
                  <pic:spPr bwMode="auto">
                    <a:xfrm>
                      <a:off x="0" y="0"/>
                      <a:ext cx="1624965" cy="1193800"/>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 xml:space="preserve">Program – 4 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Find Area of </w:t>
      </w:r>
      <w:r w:rsidRPr="00C02669">
        <w:rPr>
          <w:rFonts w:ascii="Tw Cen MT" w:eastAsia="Times New Roman" w:hAnsi="Tw Cen MT" w:cs="Arial"/>
          <w:b/>
          <w:bCs/>
          <w:color w:val="000000" w:themeColor="text1"/>
          <w:sz w:val="24"/>
          <w:szCs w:val="24"/>
        </w:rPr>
        <w:t>isosceles triangle</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1ECF">
        <w:rPr>
          <w:rFonts w:ascii="Tw Cen MT" w:eastAsia="Times New Roman" w:hAnsi="Tw Cen MT" w:cs="Arial"/>
          <w:b/>
          <w:color w:val="000000" w:themeColor="text1"/>
          <w:sz w:val="24"/>
          <w:szCs w:val="24"/>
        </w:rPr>
        <w:t xml:space="preserve">Def: </w:t>
      </w:r>
      <w:r w:rsidRPr="00C02669">
        <w:rPr>
          <w:rFonts w:ascii="Tw Cen MT" w:eastAsia="Times New Roman" w:hAnsi="Tw Cen MT" w:cs="Arial"/>
          <w:color w:val="000000" w:themeColor="text1"/>
          <w:sz w:val="24"/>
          <w:szCs w:val="24"/>
        </w:rPr>
        <w:t>An isosceles triangle is a triangle where any two sides of a triangle should be equal both in terms of length and angles. Below is the sample figure.</w:t>
      </w:r>
    </w:p>
    <w:p w:rsidR="003A60A4" w:rsidRPr="00C02669"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 xml:space="preserve">Formula: </w:t>
      </w:r>
      <w:r w:rsidRPr="00C02669">
        <w:rPr>
          <w:rFonts w:ascii="Tw Cen MT" w:eastAsia="Times New Roman" w:hAnsi="Tw Cen MT" w:cs="Arial"/>
          <w:color w:val="000000" w:themeColor="text1"/>
          <w:sz w:val="24"/>
          <w:szCs w:val="24"/>
        </w:rPr>
        <w:t xml:space="preserve">Since the area of a normal triangle and isosceles have the same formula. And, the same program is applicable when it comes to the coding part in java. Here goes the formula, make sure to note down the base and height values. The base is opposite to the two-sided lengths or angles which are in equal. </w:t>
      </w:r>
      <w:proofErr w:type="gramStart"/>
      <w:r w:rsidRPr="00C02669">
        <w:rPr>
          <w:rFonts w:ascii="Tw Cen MT" w:eastAsia="Times New Roman" w:hAnsi="Tw Cen MT" w:cs="Arial"/>
          <w:b/>
          <w:bCs/>
          <w:color w:val="000000" w:themeColor="text1"/>
          <w:sz w:val="24"/>
          <w:szCs w:val="24"/>
        </w:rPr>
        <w:t>[ B</w:t>
      </w:r>
      <w:proofErr w:type="gramEnd"/>
      <w:r w:rsidRPr="00C02669">
        <w:rPr>
          <w:rFonts w:ascii="Tw Cen MT" w:eastAsia="Times New Roman" w:hAnsi="Tw Cen MT" w:cs="Arial"/>
          <w:b/>
          <w:bCs/>
          <w:color w:val="000000" w:themeColor="text1"/>
          <w:sz w:val="24"/>
          <w:szCs w:val="24"/>
        </w:rPr>
        <w:t>/4√((4*a*a)-(b*b)) ]</w:t>
      </w:r>
    </w:p>
    <w:p w:rsidR="003A60A4" w:rsidRPr="005F2AF1" w:rsidRDefault="003A60A4" w:rsidP="003A60A4">
      <w:pPr>
        <w:spacing w:line="240" w:lineRule="auto"/>
        <w:jc w:val="both"/>
        <w:rPr>
          <w:rFonts w:ascii="Tw Cen MT" w:eastAsia="Times New Roman" w:hAnsi="Tw Cen MT" w:cs="Arial"/>
          <w:b/>
          <w:bCs/>
          <w:color w:val="000000" w:themeColor="text1"/>
          <w:sz w:val="24"/>
          <w:szCs w:val="24"/>
        </w:rPr>
      </w:pPr>
      <w:r w:rsidRPr="00C02669">
        <w:rPr>
          <w:rFonts w:ascii="Tw Cen MT" w:eastAsia="Times New Roman" w:hAnsi="Tw Cen MT" w:cs="Arial"/>
          <w:b/>
          <w:bCs/>
          <w:color w:val="000000" w:themeColor="text1"/>
          <w:sz w:val="24"/>
          <w:szCs w:val="24"/>
        </w:rPr>
        <w:t xml:space="preserve">You can write the code in different formats, one of the </w:t>
      </w:r>
      <w:proofErr w:type="gramStart"/>
      <w:r w:rsidRPr="00C02669">
        <w:rPr>
          <w:rFonts w:ascii="Tw Cen MT" w:eastAsia="Times New Roman" w:hAnsi="Tw Cen MT" w:cs="Arial"/>
          <w:b/>
          <w:bCs/>
          <w:color w:val="000000" w:themeColor="text1"/>
          <w:sz w:val="24"/>
          <w:szCs w:val="24"/>
        </w:rPr>
        <w:t>format</w:t>
      </w:r>
      <w:proofErr w:type="gramEnd"/>
      <w:r w:rsidRPr="00C02669">
        <w:rPr>
          <w:rFonts w:ascii="Tw Cen MT" w:eastAsia="Times New Roman" w:hAnsi="Tw Cen MT" w:cs="Arial"/>
          <w:b/>
          <w:bCs/>
          <w:color w:val="000000" w:themeColor="text1"/>
          <w:sz w:val="24"/>
          <w:szCs w:val="24"/>
        </w:rPr>
        <w:t xml:space="preserve"> here as follows,</w:t>
      </w:r>
    </w:p>
    <w:p w:rsidR="003A60A4"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pict>
          <v:shape id="_x0000_s1029" type="#_x0000_t202" style="position:absolute;left:0;text-align:left;margin-left:314.45pt;margin-top:.1pt;width:185.4pt;height:113.9pt;z-index:251723776" stroked="f">
            <v:textbox style="mso-next-textbox:#_x0000_s1029">
              <w:txbxContent>
                <w:p w:rsidR="003A60A4" w:rsidRPr="00EF60DF" w:rsidRDefault="003A60A4" w:rsidP="003A60A4">
                  <w:pPr>
                    <w:spacing w:after="0"/>
                    <w:rPr>
                      <w:b/>
                      <w:sz w:val="24"/>
                      <w:szCs w:val="24"/>
                    </w:rPr>
                  </w:pPr>
                  <w:r w:rsidRPr="00EF60DF">
                    <w:rPr>
                      <w:b/>
                      <w:sz w:val="24"/>
                      <w:szCs w:val="24"/>
                    </w:rPr>
                    <w:t>Output:</w:t>
                  </w:r>
                </w:p>
                <w:p w:rsidR="003A60A4" w:rsidRPr="00EF60DF" w:rsidRDefault="003A60A4" w:rsidP="003A60A4">
                  <w:pPr>
                    <w:spacing w:after="0"/>
                    <w:rPr>
                      <w:sz w:val="24"/>
                      <w:szCs w:val="24"/>
                    </w:rPr>
                  </w:pPr>
                  <w:r w:rsidRPr="00EF60DF">
                    <w:rPr>
                      <w:sz w:val="24"/>
                      <w:szCs w:val="24"/>
                    </w:rPr>
                    <w:t>Enter the length of same sided</w:t>
                  </w:r>
                </w:p>
                <w:p w:rsidR="003A60A4" w:rsidRPr="00EF60DF" w:rsidRDefault="003A60A4" w:rsidP="003A60A4">
                  <w:pPr>
                    <w:spacing w:after="0"/>
                    <w:rPr>
                      <w:sz w:val="24"/>
                      <w:szCs w:val="24"/>
                    </w:rPr>
                  </w:pPr>
                  <w:r w:rsidRPr="00EF60DF">
                    <w:rPr>
                      <w:sz w:val="24"/>
                      <w:szCs w:val="24"/>
                    </w:rPr>
                    <w:t>5</w:t>
                  </w:r>
                </w:p>
                <w:p w:rsidR="003A60A4" w:rsidRPr="00EF60DF" w:rsidRDefault="003A60A4" w:rsidP="003A60A4">
                  <w:pPr>
                    <w:spacing w:after="0"/>
                    <w:rPr>
                      <w:sz w:val="24"/>
                      <w:szCs w:val="24"/>
                    </w:rPr>
                  </w:pPr>
                  <w:r w:rsidRPr="00EF60DF">
                    <w:rPr>
                      <w:sz w:val="24"/>
                      <w:szCs w:val="24"/>
                    </w:rPr>
                    <w:t>Enter the side2 of the triangle</w:t>
                  </w:r>
                </w:p>
                <w:p w:rsidR="003A60A4" w:rsidRPr="00EF60DF" w:rsidRDefault="003A60A4" w:rsidP="003A60A4">
                  <w:pPr>
                    <w:spacing w:after="0"/>
                    <w:rPr>
                      <w:sz w:val="24"/>
                      <w:szCs w:val="24"/>
                    </w:rPr>
                  </w:pPr>
                  <w:r w:rsidRPr="00EF60DF">
                    <w:rPr>
                      <w:sz w:val="24"/>
                      <w:szCs w:val="24"/>
                    </w:rPr>
                    <w:t>8</w:t>
                  </w:r>
                </w:p>
                <w:p w:rsidR="003A60A4" w:rsidRPr="00EF60DF" w:rsidRDefault="003A60A4" w:rsidP="003A60A4">
                  <w:pPr>
                    <w:spacing w:after="0"/>
                    <w:rPr>
                      <w:sz w:val="24"/>
                      <w:szCs w:val="24"/>
                    </w:rPr>
                  </w:pPr>
                  <w:r w:rsidRPr="00EF60DF">
                    <w:rPr>
                      <w:sz w:val="24"/>
                      <w:szCs w:val="24"/>
                    </w:rPr>
                    <w:t>Area of isosceles triangle is: 12.0</w:t>
                  </w:r>
                </w:p>
              </w:txbxContent>
            </v:textbox>
          </v:shape>
        </w:pict>
      </w:r>
      <w:r>
        <w:rPr>
          <w:rFonts w:ascii="Tw Cen MT" w:eastAsia="Times New Roman" w:hAnsi="Tw Cen MT" w:cs="Arial"/>
          <w:b/>
          <w:bCs/>
          <w:noProof/>
          <w:color w:val="000000" w:themeColor="text1"/>
          <w:sz w:val="24"/>
          <w:szCs w:val="24"/>
        </w:rPr>
        <w:drawing>
          <wp:inline distT="0" distB="0" distL="0" distR="0">
            <wp:extent cx="3502072" cy="1658790"/>
            <wp:effectExtent l="19050" t="0" r="3128"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6" cstate="print"/>
                    <a:srcRect/>
                    <a:stretch>
                      <a:fillRect/>
                    </a:stretch>
                  </pic:blipFill>
                  <pic:spPr bwMode="auto">
                    <a:xfrm>
                      <a:off x="0" y="0"/>
                      <a:ext cx="3510369" cy="1662720"/>
                    </a:xfrm>
                    <a:prstGeom prst="rect">
                      <a:avLst/>
                    </a:prstGeom>
                    <a:noFill/>
                    <a:ln w="9525">
                      <a:noFill/>
                      <a:miter lim="800000"/>
                      <a:headEnd/>
                      <a:tailEnd/>
                    </a:ln>
                  </pic:spPr>
                </pic:pic>
              </a:graphicData>
            </a:graphic>
          </wp:inline>
        </w:drawing>
      </w:r>
    </w:p>
    <w:p w:rsidR="003A60A4" w:rsidRPr="001C5E3F" w:rsidRDefault="003A60A4" w:rsidP="003A60A4">
      <w:pPr>
        <w:spacing w:after="0" w:line="240" w:lineRule="auto"/>
        <w:jc w:val="both"/>
        <w:rPr>
          <w:rFonts w:ascii="Tw Cen MT" w:eastAsia="Times New Roman" w:hAnsi="Tw Cen MT" w:cs="Arial"/>
          <w:b/>
          <w:bCs/>
          <w:color w:val="000000" w:themeColor="text1"/>
          <w:sz w:val="18"/>
          <w:szCs w:val="24"/>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Program – 5 </w:t>
      </w:r>
      <w:r w:rsidRPr="00C02669">
        <w:rPr>
          <w:rFonts w:ascii="Tw Cen MT" w:eastAsia="Times New Roman" w:hAnsi="Tw Cen MT" w:cs="Arial"/>
          <w:b/>
          <w:bCs/>
          <w:noProof/>
          <w:color w:val="000000" w:themeColor="text1"/>
          <w:kern w:val="36"/>
          <w:sz w:val="24"/>
          <w:szCs w:val="24"/>
        </w:rPr>
        <w:drawing>
          <wp:anchor distT="0" distB="0" distL="114300" distR="114300" simplePos="0" relativeHeight="251710464" behindDoc="0" locked="0" layoutInCell="1" allowOverlap="1">
            <wp:simplePos x="0" y="0"/>
            <wp:positionH relativeFrom="column">
              <wp:posOffset>4783455</wp:posOffset>
            </wp:positionH>
            <wp:positionV relativeFrom="paragraph">
              <wp:posOffset>80010</wp:posOffset>
            </wp:positionV>
            <wp:extent cx="1081405" cy="653415"/>
            <wp:effectExtent l="19050" t="0" r="4445" b="0"/>
            <wp:wrapThrough wrapText="bothSides">
              <wp:wrapPolygon edited="0">
                <wp:start x="-381" y="0"/>
                <wp:lineTo x="-381" y="20781"/>
                <wp:lineTo x="21689" y="20781"/>
                <wp:lineTo x="21689" y="0"/>
                <wp:lineTo x="-381" y="0"/>
              </wp:wrapPolygon>
            </wp:wrapThrough>
            <wp:docPr id="16" name="Picture 9" descr="imag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ource"/>
                    <pic:cNvPicPr>
                      <a:picLocks noChangeAspect="1" noChangeArrowheads="1"/>
                    </pic:cNvPicPr>
                  </pic:nvPicPr>
                  <pic:blipFill>
                    <a:blip r:embed="rId267" cstate="print"/>
                    <a:srcRect/>
                    <a:stretch>
                      <a:fillRect/>
                    </a:stretch>
                  </pic:blipFill>
                  <pic:spPr bwMode="auto">
                    <a:xfrm>
                      <a:off x="0" y="0"/>
                      <a:ext cx="1081405" cy="653415"/>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Find Area of Parallelogram</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What is a parallelogram?</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 parallelogram is a 4 shaped four-sided flat shaped with opposite sides are parallel and equal in length and opposite angles are same as well. Check it out the below figure, you will get an idea.</w:t>
      </w:r>
    </w:p>
    <w:p w:rsidR="003A60A4"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Examples:</w:t>
      </w:r>
      <w:r w:rsidRPr="00C02669">
        <w:rPr>
          <w:rFonts w:ascii="Tw Cen MT" w:eastAsia="Times New Roman" w:hAnsi="Tw Cen MT" w:cs="Arial"/>
          <w:color w:val="000000" w:themeColor="text1"/>
          <w:sz w:val="24"/>
          <w:szCs w:val="24"/>
        </w:rPr>
        <w:t> </w:t>
      </w:r>
      <w:r w:rsidRPr="00C02669">
        <w:rPr>
          <w:rFonts w:ascii="Tw Cen MT" w:eastAsia="Times New Roman" w:hAnsi="Tw Cen MT" w:cs="Arial"/>
          <w:b/>
          <w:bCs/>
          <w:color w:val="000000" w:themeColor="text1"/>
          <w:sz w:val="24"/>
          <w:szCs w:val="24"/>
        </w:rPr>
        <w:t>Rhombus, rectangle, square are all parallelograms. </w:t>
      </w:r>
    </w:p>
    <w:p w:rsidR="003A60A4" w:rsidRDefault="003A60A4" w:rsidP="003A60A4">
      <w:pPr>
        <w:spacing w:after="0" w:line="240" w:lineRule="auto"/>
        <w:jc w:val="both"/>
        <w:rPr>
          <w:rFonts w:ascii="Tw Cen MT" w:eastAsia="Times New Roman" w:hAnsi="Tw Cen MT" w:cs="Arial"/>
          <w:b/>
          <w:bCs/>
          <w:color w:val="000000" w:themeColor="text1"/>
          <w:sz w:val="24"/>
          <w:szCs w:val="24"/>
        </w:rPr>
      </w:pP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pict>
          <v:shape id="_x0000_s1030" type="#_x0000_t202" style="position:absolute;left:0;text-align:left;margin-left:323.75pt;margin-top:13.65pt;width:163.35pt;height:92.4pt;z-index:251724800" stroked="f">
            <v:textbox style="mso-next-textbox:#_x0000_s1030">
              <w:txbxContent>
                <w:p w:rsidR="003A60A4" w:rsidRPr="00EF60DF" w:rsidRDefault="003A60A4" w:rsidP="003A60A4">
                  <w:pPr>
                    <w:spacing w:after="0"/>
                    <w:rPr>
                      <w:rFonts w:ascii="Tw Cen MT" w:hAnsi="Tw Cen MT"/>
                      <w:b/>
                      <w:sz w:val="24"/>
                      <w:szCs w:val="24"/>
                    </w:rPr>
                  </w:pPr>
                  <w:r w:rsidRPr="00EF60DF">
                    <w:rPr>
                      <w:rFonts w:ascii="Tw Cen MT" w:hAnsi="Tw Cen MT"/>
                      <w:b/>
                      <w:sz w:val="24"/>
                      <w:szCs w:val="24"/>
                    </w:rPr>
                    <w:t>Output:</w:t>
                  </w:r>
                </w:p>
                <w:p w:rsidR="003A60A4" w:rsidRPr="00EF60DF" w:rsidRDefault="003A60A4" w:rsidP="003A60A4">
                  <w:pPr>
                    <w:spacing w:after="0"/>
                    <w:rPr>
                      <w:rFonts w:ascii="Tw Cen MT" w:hAnsi="Tw Cen MT"/>
                      <w:sz w:val="24"/>
                      <w:szCs w:val="24"/>
                    </w:rPr>
                  </w:pPr>
                  <w:r w:rsidRPr="00EF60DF">
                    <w:rPr>
                      <w:rFonts w:ascii="Tw Cen MT" w:hAnsi="Tw Cen MT"/>
                      <w:sz w:val="24"/>
                      <w:szCs w:val="24"/>
                    </w:rPr>
                    <w:t>Enter the height:</w:t>
                  </w:r>
                </w:p>
                <w:p w:rsidR="003A60A4" w:rsidRPr="00EF60DF" w:rsidRDefault="003A60A4" w:rsidP="003A60A4">
                  <w:pPr>
                    <w:spacing w:after="0"/>
                    <w:rPr>
                      <w:rFonts w:ascii="Tw Cen MT" w:hAnsi="Tw Cen MT"/>
                      <w:sz w:val="24"/>
                      <w:szCs w:val="24"/>
                    </w:rPr>
                  </w:pPr>
                  <w:r w:rsidRPr="00EF60DF">
                    <w:rPr>
                      <w:rFonts w:ascii="Tw Cen MT" w:hAnsi="Tw Cen MT"/>
                      <w:sz w:val="24"/>
                      <w:szCs w:val="24"/>
                    </w:rPr>
                    <w:t>5</w:t>
                  </w:r>
                </w:p>
                <w:p w:rsidR="003A60A4" w:rsidRPr="00EF60DF" w:rsidRDefault="003A60A4" w:rsidP="003A60A4">
                  <w:pPr>
                    <w:spacing w:after="0"/>
                    <w:rPr>
                      <w:rFonts w:ascii="Tw Cen MT" w:hAnsi="Tw Cen MT"/>
                      <w:sz w:val="24"/>
                      <w:szCs w:val="24"/>
                    </w:rPr>
                  </w:pPr>
                  <w:r w:rsidRPr="00EF60DF">
                    <w:rPr>
                      <w:rFonts w:ascii="Tw Cen MT" w:hAnsi="Tw Cen MT"/>
                      <w:sz w:val="24"/>
                      <w:szCs w:val="24"/>
                    </w:rPr>
                    <w:t>Enter the breadth:</w:t>
                  </w:r>
                </w:p>
                <w:p w:rsidR="003A60A4" w:rsidRPr="00EF60DF" w:rsidRDefault="003A60A4" w:rsidP="003A60A4">
                  <w:pPr>
                    <w:spacing w:after="0"/>
                    <w:rPr>
                      <w:rFonts w:ascii="Tw Cen MT" w:hAnsi="Tw Cen MT"/>
                      <w:sz w:val="24"/>
                      <w:szCs w:val="24"/>
                    </w:rPr>
                  </w:pPr>
                  <w:r w:rsidRPr="00EF60DF">
                    <w:rPr>
                      <w:rFonts w:ascii="Tw Cen MT" w:hAnsi="Tw Cen MT"/>
                      <w:sz w:val="24"/>
                      <w:szCs w:val="24"/>
                    </w:rPr>
                    <w:t>5</w:t>
                  </w:r>
                </w:p>
                <w:p w:rsidR="003A60A4" w:rsidRPr="00EF60DF" w:rsidRDefault="003A60A4" w:rsidP="003A60A4">
                  <w:pPr>
                    <w:spacing w:after="0"/>
                    <w:rPr>
                      <w:rFonts w:ascii="Tw Cen MT" w:hAnsi="Tw Cen MT"/>
                      <w:sz w:val="24"/>
                      <w:szCs w:val="24"/>
                    </w:rPr>
                  </w:pPr>
                  <w:r w:rsidRPr="00EF60DF">
                    <w:rPr>
                      <w:rFonts w:ascii="Tw Cen MT" w:hAnsi="Tw Cen MT"/>
                      <w:sz w:val="24"/>
                      <w:szCs w:val="24"/>
                    </w:rPr>
                    <w:t>Area of parallelogram is</w:t>
                  </w:r>
                  <w:proofErr w:type="gramStart"/>
                  <w:r w:rsidRPr="00EF60DF">
                    <w:rPr>
                      <w:rFonts w:ascii="Tw Cen MT" w:hAnsi="Tw Cen MT"/>
                      <w:sz w:val="24"/>
                      <w:szCs w:val="24"/>
                    </w:rPr>
                    <w:t>:25.0</w:t>
                  </w:r>
                  <w:proofErr w:type="gramEnd"/>
                </w:p>
              </w:txbxContent>
            </v:textbox>
          </v:shape>
        </w:pict>
      </w:r>
      <w:r>
        <w:rPr>
          <w:rFonts w:ascii="Tw Cen MT" w:eastAsia="Times New Roman" w:hAnsi="Tw Cen MT" w:cs="Arial"/>
          <w:noProof/>
          <w:color w:val="000000" w:themeColor="text1"/>
          <w:sz w:val="24"/>
          <w:szCs w:val="24"/>
        </w:rPr>
        <w:drawing>
          <wp:inline distT="0" distB="0" distL="0" distR="0">
            <wp:extent cx="3267992" cy="1637732"/>
            <wp:effectExtent l="19050" t="0" r="8608"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8" cstate="print"/>
                    <a:srcRect/>
                    <a:stretch>
                      <a:fillRect/>
                    </a:stretch>
                  </pic:blipFill>
                  <pic:spPr bwMode="auto">
                    <a:xfrm>
                      <a:off x="0" y="0"/>
                      <a:ext cx="3274872" cy="1641180"/>
                    </a:xfrm>
                    <a:prstGeom prst="rect">
                      <a:avLst/>
                    </a:prstGeom>
                    <a:noFill/>
                    <a:ln w="9525">
                      <a:noFill/>
                      <a:miter lim="800000"/>
                      <a:headEnd/>
                      <a:tailEnd/>
                    </a:ln>
                  </pic:spPr>
                </pic:pic>
              </a:graphicData>
            </a:graphic>
          </wp:inline>
        </w:drawing>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
    <w:p w:rsidR="003A60A4" w:rsidRPr="001C5E3F"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noProof/>
          <w:color w:val="000000" w:themeColor="text1"/>
          <w:kern w:val="36"/>
          <w:sz w:val="24"/>
          <w:szCs w:val="24"/>
        </w:rPr>
        <w:drawing>
          <wp:anchor distT="0" distB="0" distL="114300" distR="114300" simplePos="0" relativeHeight="251707392" behindDoc="0" locked="0" layoutInCell="1" allowOverlap="1">
            <wp:simplePos x="0" y="0"/>
            <wp:positionH relativeFrom="column">
              <wp:posOffset>5506720</wp:posOffset>
            </wp:positionH>
            <wp:positionV relativeFrom="paragraph">
              <wp:posOffset>27305</wp:posOffset>
            </wp:positionV>
            <wp:extent cx="1083310" cy="777875"/>
            <wp:effectExtent l="19050" t="0" r="2540" b="0"/>
            <wp:wrapThrough wrapText="bothSides">
              <wp:wrapPolygon edited="0">
                <wp:start x="-380" y="0"/>
                <wp:lineTo x="-380" y="21159"/>
                <wp:lineTo x="21651" y="21159"/>
                <wp:lineTo x="21651" y="0"/>
                <wp:lineTo x="-380" y="0"/>
              </wp:wrapPolygon>
            </wp:wrapThrough>
            <wp:docPr id="18" name="Picture 11" descr="area of a rhombus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ea of a rhombus java program"/>
                    <pic:cNvPicPr>
                      <a:picLocks noChangeAspect="1" noChangeArrowheads="1"/>
                    </pic:cNvPicPr>
                  </pic:nvPicPr>
                  <pic:blipFill>
                    <a:blip r:embed="rId269" cstate="print"/>
                    <a:srcRect/>
                    <a:stretch>
                      <a:fillRect/>
                    </a:stretch>
                  </pic:blipFill>
                  <pic:spPr bwMode="auto">
                    <a:xfrm>
                      <a:off x="0" y="0"/>
                      <a:ext cx="1083310" cy="777875"/>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 xml:space="preserve">Program – 6 Program To Calculate Area </w:t>
      </w:r>
      <w:proofErr w:type="gramStart"/>
      <w:r w:rsidRPr="00C02669">
        <w:rPr>
          <w:rFonts w:ascii="Tw Cen MT" w:eastAsia="Times New Roman" w:hAnsi="Tw Cen MT" w:cs="Arial"/>
          <w:b/>
          <w:bCs/>
          <w:color w:val="000000" w:themeColor="text1"/>
          <w:kern w:val="36"/>
          <w:sz w:val="24"/>
          <w:szCs w:val="24"/>
          <w:bdr w:val="none" w:sz="0" w:space="0" w:color="auto" w:frame="1"/>
        </w:rPr>
        <w:t>Of</w:t>
      </w:r>
      <w:proofErr w:type="gramEnd"/>
      <w:r w:rsidRPr="00C02669">
        <w:rPr>
          <w:rFonts w:ascii="Tw Cen MT" w:eastAsia="Times New Roman" w:hAnsi="Tw Cen MT" w:cs="Arial"/>
          <w:b/>
          <w:bCs/>
          <w:color w:val="000000" w:themeColor="text1"/>
          <w:kern w:val="36"/>
          <w:sz w:val="24"/>
          <w:szCs w:val="24"/>
          <w:bdr w:val="none" w:sz="0" w:space="0" w:color="auto" w:frame="1"/>
        </w:rPr>
        <w:t xml:space="preserve"> Rhombus </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1C5E3F">
        <w:rPr>
          <w:rFonts w:ascii="Tw Cen MT" w:eastAsia="Times New Roman" w:hAnsi="Tw Cen MT" w:cs="Arial"/>
          <w:b/>
          <w:color w:val="000000" w:themeColor="text1"/>
          <w:sz w:val="24"/>
          <w:szCs w:val="24"/>
        </w:rPr>
        <w:lastRenderedPageBreak/>
        <w:t xml:space="preserve">Def: </w:t>
      </w:r>
      <w:r w:rsidRPr="00C02669">
        <w:rPr>
          <w:rFonts w:ascii="Tw Cen MT" w:eastAsia="Times New Roman" w:hAnsi="Tw Cen MT" w:cs="Arial"/>
          <w:color w:val="000000" w:themeColor="text1"/>
          <w:sz w:val="24"/>
          <w:szCs w:val="24"/>
        </w:rPr>
        <w:t>A rhombus is a flat shaped, which have equal in length of all sides and opposite sides are equal and the angles too.</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 xml:space="preserve">Formula: </w:t>
      </w:r>
      <w:proofErr w:type="gramStart"/>
      <w:r w:rsidRPr="00C02669">
        <w:rPr>
          <w:rFonts w:ascii="Tw Cen MT" w:eastAsia="Times New Roman" w:hAnsi="Tw Cen MT" w:cs="Arial"/>
          <w:bCs/>
          <w:color w:val="000000" w:themeColor="text1"/>
          <w:sz w:val="24"/>
          <w:szCs w:val="24"/>
        </w:rPr>
        <w:t>Diagonal(</w:t>
      </w:r>
      <w:proofErr w:type="gramEnd"/>
      <w:r w:rsidRPr="00C02669">
        <w:rPr>
          <w:rFonts w:ascii="Tw Cen MT" w:eastAsia="Times New Roman" w:hAnsi="Tw Cen MT" w:cs="Arial"/>
          <w:bCs/>
          <w:color w:val="000000" w:themeColor="text1"/>
          <w:sz w:val="24"/>
          <w:szCs w:val="24"/>
        </w:rPr>
        <w:t>D1)*Diagonal(D2)/2</w:t>
      </w:r>
    </w:p>
    <w:p w:rsidR="003A60A4" w:rsidRPr="00C02669" w:rsidRDefault="003A60A4" w:rsidP="003A60A4">
      <w:pPr>
        <w:spacing w:after="0" w:line="240" w:lineRule="auto"/>
        <w:jc w:val="both"/>
        <w:rPr>
          <w:rFonts w:ascii="Tw Cen MT" w:eastAsia="Times New Roman" w:hAnsi="Tw Cen MT" w:cs="Arial"/>
          <w:b/>
          <w:bCs/>
          <w:color w:val="000000" w:themeColor="text1"/>
          <w:sz w:val="24"/>
          <w:szCs w:val="24"/>
        </w:rPr>
      </w:pP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Method -1</w:t>
      </w:r>
    </w:p>
    <w:p w:rsidR="003A60A4"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pict>
          <v:shape id="_x0000_s1031" type="#_x0000_t202" style="position:absolute;left:0;text-align:left;margin-left:373.05pt;margin-top:7.05pt;width:140.75pt;height:114.45pt;z-index:251725824" stroked="f">
            <v:textbox style="mso-next-textbox:#_x0000_s1031">
              <w:txbxContent>
                <w:p w:rsidR="003A60A4" w:rsidRPr="00EF60DF" w:rsidRDefault="003A60A4" w:rsidP="003A60A4">
                  <w:pPr>
                    <w:spacing w:after="0"/>
                    <w:rPr>
                      <w:rFonts w:ascii="Tw Cen MT" w:hAnsi="Tw Cen MT"/>
                      <w:b/>
                    </w:rPr>
                  </w:pPr>
                  <w:r w:rsidRPr="00EF60DF">
                    <w:rPr>
                      <w:rFonts w:ascii="Tw Cen MT" w:hAnsi="Tw Cen MT"/>
                      <w:b/>
                    </w:rPr>
                    <w:t>Output:</w:t>
                  </w:r>
                </w:p>
                <w:p w:rsidR="003A60A4" w:rsidRPr="00EF60DF" w:rsidRDefault="003A60A4" w:rsidP="003A60A4">
                  <w:pPr>
                    <w:spacing w:after="0"/>
                    <w:rPr>
                      <w:rFonts w:ascii="Tw Cen MT" w:hAnsi="Tw Cen MT"/>
                    </w:rPr>
                  </w:pPr>
                  <w:r w:rsidRPr="00EF60DF">
                    <w:rPr>
                      <w:rFonts w:ascii="Tw Cen MT" w:hAnsi="Tw Cen MT"/>
                    </w:rPr>
                    <w:t>Enter the diagonal 1:</w:t>
                  </w:r>
                </w:p>
                <w:p w:rsidR="003A60A4" w:rsidRPr="00EF60DF" w:rsidRDefault="003A60A4" w:rsidP="003A60A4">
                  <w:pPr>
                    <w:spacing w:after="0"/>
                    <w:rPr>
                      <w:rFonts w:ascii="Tw Cen MT" w:hAnsi="Tw Cen MT"/>
                    </w:rPr>
                  </w:pPr>
                  <w:r w:rsidRPr="00EF60DF">
                    <w:rPr>
                      <w:rFonts w:ascii="Tw Cen MT" w:hAnsi="Tw Cen MT"/>
                    </w:rPr>
                    <w:t>15</w:t>
                  </w:r>
                </w:p>
                <w:p w:rsidR="003A60A4" w:rsidRPr="00EF60DF" w:rsidRDefault="003A60A4" w:rsidP="003A60A4">
                  <w:pPr>
                    <w:spacing w:after="0"/>
                    <w:rPr>
                      <w:rFonts w:ascii="Tw Cen MT" w:hAnsi="Tw Cen MT"/>
                    </w:rPr>
                  </w:pPr>
                  <w:r w:rsidRPr="00EF60DF">
                    <w:rPr>
                      <w:rFonts w:ascii="Tw Cen MT" w:hAnsi="Tw Cen MT"/>
                    </w:rPr>
                    <w:t>Enter the diagonal 2:</w:t>
                  </w:r>
                </w:p>
                <w:p w:rsidR="003A60A4" w:rsidRPr="00EF60DF" w:rsidRDefault="003A60A4" w:rsidP="003A60A4">
                  <w:pPr>
                    <w:spacing w:after="0"/>
                    <w:rPr>
                      <w:rFonts w:ascii="Tw Cen MT" w:hAnsi="Tw Cen MT"/>
                    </w:rPr>
                  </w:pPr>
                  <w:r w:rsidRPr="00EF60DF">
                    <w:rPr>
                      <w:rFonts w:ascii="Tw Cen MT" w:hAnsi="Tw Cen MT"/>
                    </w:rPr>
                    <w:t>18</w:t>
                  </w:r>
                </w:p>
                <w:p w:rsidR="003A60A4" w:rsidRPr="00EF60DF" w:rsidRDefault="003A60A4" w:rsidP="003A60A4">
                  <w:pPr>
                    <w:spacing w:after="0"/>
                    <w:rPr>
                      <w:rFonts w:ascii="Tw Cen MT" w:hAnsi="Tw Cen MT"/>
                    </w:rPr>
                  </w:pPr>
                  <w:r w:rsidRPr="00EF60DF">
                    <w:rPr>
                      <w:rFonts w:ascii="Tw Cen MT" w:hAnsi="Tw Cen MT"/>
                    </w:rPr>
                    <w:t xml:space="preserve">Area of rhombus </w:t>
                  </w:r>
                  <w:proofErr w:type="gramStart"/>
                  <w:r w:rsidRPr="00EF60DF">
                    <w:rPr>
                      <w:rFonts w:ascii="Tw Cen MT" w:hAnsi="Tw Cen MT"/>
                    </w:rPr>
                    <w:t>is :</w:t>
                  </w:r>
                  <w:proofErr w:type="gramEnd"/>
                </w:p>
                <w:p w:rsidR="003A60A4" w:rsidRPr="00EF60DF" w:rsidRDefault="003A60A4" w:rsidP="003A60A4">
                  <w:pPr>
                    <w:spacing w:after="0"/>
                    <w:rPr>
                      <w:rFonts w:ascii="Tw Cen MT" w:hAnsi="Tw Cen MT"/>
                    </w:rPr>
                  </w:pPr>
                  <w:r w:rsidRPr="00EF60DF">
                    <w:rPr>
                      <w:rFonts w:ascii="Tw Cen MT" w:hAnsi="Tw Cen MT"/>
                    </w:rPr>
                    <w:t>135.0</w:t>
                  </w:r>
                </w:p>
              </w:txbxContent>
            </v:textbox>
          </v:shape>
        </w:pict>
      </w:r>
      <w:r>
        <w:rPr>
          <w:rFonts w:ascii="Tw Cen MT" w:eastAsia="Times New Roman" w:hAnsi="Tw Cen MT" w:cs="Arial"/>
          <w:b/>
          <w:bCs/>
          <w:noProof/>
          <w:color w:val="000000" w:themeColor="text1"/>
          <w:sz w:val="24"/>
          <w:szCs w:val="24"/>
        </w:rPr>
        <w:drawing>
          <wp:inline distT="0" distB="0" distL="0" distR="0">
            <wp:extent cx="3103886" cy="1741990"/>
            <wp:effectExtent l="19050" t="0" r="1264"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cstate="print"/>
                    <a:srcRect/>
                    <a:stretch>
                      <a:fillRect/>
                    </a:stretch>
                  </pic:blipFill>
                  <pic:spPr bwMode="auto">
                    <a:xfrm>
                      <a:off x="0" y="0"/>
                      <a:ext cx="3104766" cy="1742484"/>
                    </a:xfrm>
                    <a:prstGeom prst="rect">
                      <a:avLst/>
                    </a:prstGeom>
                    <a:noFill/>
                    <a:ln w="9525">
                      <a:noFill/>
                      <a:miter lim="800000"/>
                      <a:headEnd/>
                      <a:tailEnd/>
                    </a:ln>
                  </pic:spPr>
                </pic:pic>
              </a:graphicData>
            </a:graphic>
          </wp:inline>
        </w:drawing>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Method – 2</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As we are directly dumping the variables into the program, such that there is no need to give the input variables on the cmd screen</w:t>
      </w:r>
    </w:p>
    <w:p w:rsidR="003A60A4"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3027630" cy="1684116"/>
            <wp:effectExtent l="19050" t="0" r="132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cstate="print"/>
                    <a:srcRect/>
                    <a:stretch>
                      <a:fillRect/>
                    </a:stretch>
                  </pic:blipFill>
                  <pic:spPr bwMode="auto">
                    <a:xfrm>
                      <a:off x="0" y="0"/>
                      <a:ext cx="3028699" cy="1684710"/>
                    </a:xfrm>
                    <a:prstGeom prst="rect">
                      <a:avLst/>
                    </a:prstGeom>
                    <a:noFill/>
                    <a:ln w="9525">
                      <a:noFill/>
                      <a:miter lim="800000"/>
                      <a:headEnd/>
                      <a:tailEnd/>
                    </a:ln>
                  </pic:spPr>
                </pic:pic>
              </a:graphicData>
            </a:graphic>
          </wp:inline>
        </w:drawing>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Program – 7 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Find Area Of Equilateral Triangle</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noProof/>
          <w:color w:val="000000" w:themeColor="text1"/>
          <w:sz w:val="24"/>
          <w:szCs w:val="24"/>
        </w:rPr>
        <w:drawing>
          <wp:anchor distT="0" distB="0" distL="114300" distR="114300" simplePos="0" relativeHeight="251711488" behindDoc="0" locked="0" layoutInCell="1" allowOverlap="1">
            <wp:simplePos x="0" y="0"/>
            <wp:positionH relativeFrom="column">
              <wp:posOffset>5715000</wp:posOffset>
            </wp:positionH>
            <wp:positionV relativeFrom="paragraph">
              <wp:posOffset>112395</wp:posOffset>
            </wp:positionV>
            <wp:extent cx="767715" cy="699770"/>
            <wp:effectExtent l="19050" t="0" r="0" b="0"/>
            <wp:wrapThrough wrapText="bothSides">
              <wp:wrapPolygon edited="0">
                <wp:start x="9112" y="0"/>
                <wp:lineTo x="3752" y="9408"/>
                <wp:lineTo x="-536" y="18817"/>
                <wp:lineTo x="536" y="21169"/>
                <wp:lineTo x="9648" y="21169"/>
                <wp:lineTo x="11792" y="21169"/>
                <wp:lineTo x="21439" y="21169"/>
                <wp:lineTo x="21439" y="18817"/>
                <wp:lineTo x="17687" y="9408"/>
                <wp:lineTo x="12328" y="0"/>
                <wp:lineTo x="9112" y="0"/>
              </wp:wrapPolygon>
            </wp:wrapThrough>
            <wp:docPr id="21" name="Picture 13" descr="equilateral traingle area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quilateral traingle area in java"/>
                    <pic:cNvPicPr>
                      <a:picLocks noChangeAspect="1" noChangeArrowheads="1"/>
                    </pic:cNvPicPr>
                  </pic:nvPicPr>
                  <pic:blipFill>
                    <a:blip r:embed="rId272" cstate="print"/>
                    <a:srcRect/>
                    <a:stretch>
                      <a:fillRect/>
                    </a:stretch>
                  </pic:blipFill>
                  <pic:spPr bwMode="auto">
                    <a:xfrm>
                      <a:off x="0" y="0"/>
                      <a:ext cx="767715" cy="699770"/>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sz w:val="24"/>
          <w:szCs w:val="24"/>
        </w:rPr>
        <w:t>What is an equilateral triangle?</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In geometry, an </w:t>
      </w:r>
      <w:r w:rsidRPr="00C02669">
        <w:rPr>
          <w:rFonts w:ascii="Tw Cen MT" w:eastAsia="Times New Roman" w:hAnsi="Tw Cen MT" w:cs="Arial"/>
          <w:bCs/>
          <w:color w:val="000000" w:themeColor="text1"/>
          <w:sz w:val="24"/>
          <w:szCs w:val="24"/>
          <w:bdr w:val="none" w:sz="0" w:space="0" w:color="auto" w:frame="1"/>
        </w:rPr>
        <w:t>equilateral</w:t>
      </w:r>
      <w:r w:rsidRPr="00C02669">
        <w:rPr>
          <w:rFonts w:ascii="Tw Cen MT" w:eastAsia="Times New Roman" w:hAnsi="Tw Cen MT" w:cs="Arial"/>
          <w:color w:val="000000" w:themeColor="text1"/>
          <w:sz w:val="24"/>
          <w:szCs w:val="24"/>
        </w:rPr>
        <w:t> triangle is a triangle in which all three sides are equal. In the familiar Euclidean geometry, </w:t>
      </w:r>
      <w:r w:rsidRPr="00C02669">
        <w:rPr>
          <w:rFonts w:ascii="Tw Cen MT" w:eastAsia="Times New Roman" w:hAnsi="Tw Cen MT" w:cs="Arial"/>
          <w:bCs/>
          <w:color w:val="000000" w:themeColor="text1"/>
          <w:sz w:val="24"/>
          <w:szCs w:val="24"/>
          <w:bdr w:val="none" w:sz="0" w:space="0" w:color="auto" w:frame="1"/>
        </w:rPr>
        <w:t>equilateral</w:t>
      </w:r>
      <w:r w:rsidRPr="00C02669">
        <w:rPr>
          <w:rFonts w:ascii="Tw Cen MT" w:eastAsia="Times New Roman" w:hAnsi="Tw Cen MT" w:cs="Arial"/>
          <w:color w:val="000000" w:themeColor="text1"/>
          <w:sz w:val="24"/>
          <w:szCs w:val="24"/>
        </w:rPr>
        <w:t> triangles are also equiangular; that is, all three internal angles are also congruent to each other and are each 60°.</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color w:val="000000" w:themeColor="text1"/>
          <w:sz w:val="24"/>
          <w:szCs w:val="24"/>
        </w:rPr>
        <w:t xml:space="preserve">Formula: </w:t>
      </w:r>
      <w:r w:rsidRPr="00877E91">
        <w:rPr>
          <w:rFonts w:ascii="Tw Cen MT" w:eastAsia="Times New Roman" w:hAnsi="Tw Cen MT" w:cs="Arial"/>
          <w:bCs/>
          <w:color w:val="000000" w:themeColor="text1"/>
          <w:sz w:val="24"/>
          <w:szCs w:val="24"/>
        </w:rPr>
        <w:t>√3/4 x S to the power of 2 (or) Sˆ2, where S is the side of a triangle.</w:t>
      </w:r>
    </w:p>
    <w:p w:rsidR="003A60A4"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pict>
          <v:shape id="_x0000_s1026" type="#_x0000_t202" style="position:absolute;left:0;text-align:left;margin-left:324.6pt;margin-top:9.75pt;width:166.8pt;height:60.15pt;z-index:251720704" stroked="f">
            <v:textbox style="mso-next-textbox:#_x0000_s1026">
              <w:txbxContent>
                <w:p w:rsidR="003A60A4" w:rsidRDefault="003A60A4" w:rsidP="003A60A4">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 :</w:t>
                  </w:r>
                  <w:proofErr w:type="gramEnd"/>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the side of the Triangle:</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3A60A4" w:rsidRDefault="003A60A4" w:rsidP="003A60A4">
                  <w:r w:rsidRPr="00C02669">
                    <w:rPr>
                      <w:rFonts w:ascii="Tw Cen MT" w:eastAsia="Times New Roman" w:hAnsi="Tw Cen MT" w:cs="Arial"/>
                      <w:color w:val="000000" w:themeColor="text1"/>
                      <w:sz w:val="24"/>
                      <w:szCs w:val="24"/>
                    </w:rPr>
                    <w:t>Area of Triangle is</w:t>
                  </w:r>
                  <w:proofErr w:type="gramStart"/>
                  <w:r w:rsidRPr="00C02669">
                    <w:rPr>
                      <w:rFonts w:ascii="Tw Cen MT" w:eastAsia="Times New Roman" w:hAnsi="Tw Cen MT" w:cs="Arial"/>
                      <w:color w:val="000000" w:themeColor="text1"/>
                      <w:sz w:val="24"/>
                      <w:szCs w:val="24"/>
                    </w:rPr>
                    <w:t>:10.82</w:t>
                  </w:r>
                  <w:proofErr w:type="gramEnd"/>
                </w:p>
              </w:txbxContent>
            </v:textbox>
          </v:shape>
        </w:pict>
      </w:r>
      <w:r w:rsidRPr="00C02669">
        <w:rPr>
          <w:rFonts w:ascii="Tw Cen MT" w:eastAsia="Times New Roman" w:hAnsi="Tw Cen MT" w:cs="Arial"/>
          <w:b/>
          <w:bCs/>
          <w:color w:val="000000" w:themeColor="text1"/>
          <w:sz w:val="24"/>
          <w:szCs w:val="24"/>
        </w:rPr>
        <w:t>Method - 1:</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3149784" cy="1385247"/>
            <wp:effectExtent l="1905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3" cstate="print"/>
                    <a:srcRect b="2105"/>
                    <a:stretch>
                      <a:fillRect/>
                    </a:stretch>
                  </pic:blipFill>
                  <pic:spPr bwMode="auto">
                    <a:xfrm>
                      <a:off x="0" y="0"/>
                      <a:ext cx="3147965" cy="1384447"/>
                    </a:xfrm>
                    <a:prstGeom prst="rect">
                      <a:avLst/>
                    </a:prstGeom>
                    <a:noFill/>
                    <a:ln w="9525">
                      <a:noFill/>
                      <a:miter lim="800000"/>
                      <a:headEnd/>
                      <a:tailEnd/>
                    </a:ln>
                  </pic:spPr>
                </pic:pic>
              </a:graphicData>
            </a:graphic>
          </wp:inline>
        </w:drawing>
      </w:r>
    </w:p>
    <w:p w:rsidR="003A60A4" w:rsidRDefault="003A60A4" w:rsidP="003A60A4">
      <w:pPr>
        <w:spacing w:after="0" w:line="240" w:lineRule="auto"/>
        <w:jc w:val="both"/>
        <w:rPr>
          <w:rFonts w:ascii="Tw Cen MT" w:eastAsia="Times New Roman" w:hAnsi="Tw Cen MT" w:cs="Arial"/>
          <w:b/>
          <w:bCs/>
          <w:color w:val="000000" w:themeColor="text1"/>
          <w:sz w:val="24"/>
          <w:szCs w:val="24"/>
        </w:rPr>
      </w:pP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Method – 2 Online compiler and execution tool</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Here, the code is slightly modified, just taking input in other form using command line arguments. </w:t>
      </w:r>
      <w:proofErr w:type="gramStart"/>
      <w:r w:rsidRPr="00C02669">
        <w:rPr>
          <w:rFonts w:ascii="Tw Cen MT" w:eastAsia="Times New Roman" w:hAnsi="Tw Cen MT" w:cs="Arial"/>
          <w:color w:val="000000" w:themeColor="text1"/>
          <w:sz w:val="24"/>
          <w:szCs w:val="24"/>
        </w:rPr>
        <w:t>input</w:t>
      </w:r>
      <w:proofErr w:type="gramEnd"/>
      <w:r w:rsidRPr="00C02669">
        <w:rPr>
          <w:rFonts w:ascii="Tw Cen MT" w:eastAsia="Times New Roman" w:hAnsi="Tw Cen MT" w:cs="Arial"/>
          <w:color w:val="000000" w:themeColor="text1"/>
          <w:sz w:val="24"/>
          <w:szCs w:val="24"/>
        </w:rPr>
        <w:t xml:space="preserve"> will send to the main function to store that values we created a string array in the main function(String </w:t>
      </w:r>
      <w:proofErr w:type="spellStart"/>
      <w:r w:rsidRPr="00C02669">
        <w:rPr>
          <w:rFonts w:ascii="Tw Cen MT" w:eastAsia="Times New Roman" w:hAnsi="Tw Cen MT" w:cs="Arial"/>
          <w:color w:val="000000" w:themeColor="text1"/>
          <w:sz w:val="24"/>
          <w:szCs w:val="24"/>
        </w:rPr>
        <w:t>args</w:t>
      </w:r>
      <w:proofErr w:type="spellEnd"/>
      <w:r w:rsidRPr="00C02669">
        <w:rPr>
          <w:rFonts w:ascii="Tw Cen MT" w:eastAsia="Times New Roman" w:hAnsi="Tw Cen MT" w:cs="Arial"/>
          <w:color w:val="000000" w:themeColor="text1"/>
          <w:sz w:val="24"/>
          <w:szCs w:val="24"/>
        </w:rPr>
        <w:t>[]).</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Ex:  step for execution on cmd:</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spellStart"/>
      <w:proofErr w:type="gramStart"/>
      <w:r w:rsidRPr="00C02669">
        <w:rPr>
          <w:rFonts w:ascii="Tw Cen MT" w:eastAsia="Times New Roman" w:hAnsi="Tw Cen MT" w:cs="Arial"/>
          <w:color w:val="000000" w:themeColor="text1"/>
          <w:sz w:val="24"/>
          <w:szCs w:val="24"/>
        </w:rPr>
        <w:t>javac</w:t>
      </w:r>
      <w:proofErr w:type="spellEnd"/>
      <w:proofErr w:type="gramEnd"/>
      <w:r w:rsidRPr="00C02669">
        <w:rPr>
          <w:rFonts w:ascii="Tw Cen MT" w:eastAsia="Times New Roman" w:hAnsi="Tw Cen MT" w:cs="Arial"/>
          <w:color w:val="000000" w:themeColor="text1"/>
          <w:sz w:val="24"/>
          <w:szCs w:val="24"/>
        </w:rPr>
        <w:t> MyClass.java     —————-&gt; compiling</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java</w:t>
      </w:r>
      <w:proofErr w:type="gramEnd"/>
      <w:r w:rsidRPr="00C02669">
        <w:rPr>
          <w:rFonts w:ascii="Tw Cen MT" w:eastAsia="Times New Roman" w:hAnsi="Tw Cen MT" w:cs="Arial"/>
          <w:color w:val="000000" w:themeColor="text1"/>
          <w:sz w:val="24"/>
          <w:szCs w:val="24"/>
        </w:rPr>
        <w:t xml:space="preserve"> </w:t>
      </w:r>
      <w:proofErr w:type="spellStart"/>
      <w:r w:rsidRPr="00C02669">
        <w:rPr>
          <w:rFonts w:ascii="Tw Cen MT" w:eastAsia="Times New Roman" w:hAnsi="Tw Cen MT" w:cs="Arial"/>
          <w:color w:val="000000" w:themeColor="text1"/>
          <w:sz w:val="24"/>
          <w:szCs w:val="24"/>
        </w:rPr>
        <w:t>MyClass</w:t>
      </w:r>
      <w:proofErr w:type="spellEnd"/>
      <w:r w:rsidRPr="00C02669">
        <w:rPr>
          <w:rFonts w:ascii="Tw Cen MT" w:eastAsia="Times New Roman" w:hAnsi="Tw Cen MT" w:cs="Arial"/>
          <w:color w:val="000000" w:themeColor="text1"/>
          <w:sz w:val="24"/>
          <w:szCs w:val="24"/>
        </w:rPr>
        <w:t xml:space="preserve">  10 20 30 ————–&gt; executing and sending arguments to the main function.</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spellStart"/>
      <w:proofErr w:type="gramStart"/>
      <w:r w:rsidRPr="00C02669">
        <w:rPr>
          <w:rFonts w:ascii="Tw Cen MT" w:eastAsia="Times New Roman" w:hAnsi="Tw Cen MT" w:cs="Arial"/>
          <w:color w:val="000000" w:themeColor="text1"/>
          <w:sz w:val="24"/>
          <w:szCs w:val="24"/>
        </w:rPr>
        <w:lastRenderedPageBreak/>
        <w:t>args</w:t>
      </w:r>
      <w:proofErr w:type="spellEnd"/>
      <w:proofErr w:type="gramEnd"/>
      <w:r w:rsidRPr="00C02669">
        <w:rPr>
          <w:rFonts w:ascii="Tw Cen MT" w:eastAsia="Times New Roman" w:hAnsi="Tw Cen MT" w:cs="Arial"/>
          <w:color w:val="000000" w:themeColor="text1"/>
          <w:sz w:val="24"/>
          <w:szCs w:val="24"/>
        </w:rPr>
        <w:t>={“10</w:t>
      </w:r>
      <w:r w:rsidRPr="00C02669">
        <w:rPr>
          <w:rFonts w:ascii="Consolas" w:eastAsia="Times New Roman" w:hAnsi="Consolas" w:cs="Arial"/>
          <w:color w:val="000000" w:themeColor="text1"/>
          <w:sz w:val="24"/>
          <w:szCs w:val="24"/>
        </w:rPr>
        <w:t>″</w:t>
      </w:r>
      <w:r w:rsidRPr="00C02669">
        <w:rPr>
          <w:rFonts w:ascii="Tw Cen MT" w:eastAsia="Times New Roman" w:hAnsi="Tw Cen MT" w:cs="Arial"/>
          <w:color w:val="000000" w:themeColor="text1"/>
          <w:sz w:val="24"/>
          <w:szCs w:val="24"/>
        </w:rPr>
        <w:t>,”20</w:t>
      </w:r>
      <w:r w:rsidRPr="00C02669">
        <w:rPr>
          <w:rFonts w:ascii="Consolas" w:eastAsia="Times New Roman" w:hAnsi="Consolas" w:cs="Arial"/>
          <w:color w:val="000000" w:themeColor="text1"/>
          <w:sz w:val="24"/>
          <w:szCs w:val="24"/>
        </w:rPr>
        <w:t>″</w:t>
      </w:r>
      <w:r w:rsidRPr="00C02669">
        <w:rPr>
          <w:rFonts w:ascii="Tw Cen MT" w:eastAsia="Times New Roman" w:hAnsi="Tw Cen MT" w:cs="Arial"/>
          <w:color w:val="000000" w:themeColor="text1"/>
          <w:sz w:val="24"/>
          <w:szCs w:val="24"/>
        </w:rPr>
        <w:t>,”30”}:</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spellStart"/>
      <w:proofErr w:type="gramStart"/>
      <w:r w:rsidRPr="00C02669">
        <w:rPr>
          <w:rFonts w:ascii="Tw Cen MT" w:eastAsia="Times New Roman" w:hAnsi="Tw Cen MT" w:cs="Arial"/>
          <w:color w:val="000000" w:themeColor="text1"/>
          <w:sz w:val="24"/>
          <w:szCs w:val="24"/>
        </w:rPr>
        <w:t>arg</w:t>
      </w:r>
      <w:proofErr w:type="spellEnd"/>
      <w:r w:rsidRPr="00C02669">
        <w:rPr>
          <w:rFonts w:ascii="Tw Cen MT" w:eastAsia="Times New Roman" w:hAnsi="Tw Cen MT" w:cs="Arial"/>
          <w:color w:val="000000" w:themeColor="text1"/>
          <w:sz w:val="24"/>
          <w:szCs w:val="24"/>
        </w:rPr>
        <w:t>[</w:t>
      </w:r>
      <w:proofErr w:type="gramEnd"/>
      <w:r w:rsidRPr="00C02669">
        <w:rPr>
          <w:rFonts w:ascii="Tw Cen MT" w:eastAsia="Times New Roman" w:hAnsi="Tw Cen MT" w:cs="Arial"/>
          <w:color w:val="000000" w:themeColor="text1"/>
          <w:sz w:val="24"/>
          <w:szCs w:val="24"/>
        </w:rPr>
        <w:t>0]=&gt;”10</w:t>
      </w:r>
      <w:r w:rsidRPr="00C02669">
        <w:rPr>
          <w:rFonts w:ascii="Consolas" w:eastAsia="Times New Roman" w:hAnsi="Consolas" w:cs="Arial"/>
          <w:color w:val="000000" w:themeColor="text1"/>
          <w:sz w:val="24"/>
          <w:szCs w:val="24"/>
        </w:rPr>
        <w:t>″</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spellStart"/>
      <w:proofErr w:type="gramStart"/>
      <w:r w:rsidRPr="00C02669">
        <w:rPr>
          <w:rFonts w:ascii="Tw Cen MT" w:eastAsia="Times New Roman" w:hAnsi="Tw Cen MT" w:cs="Arial"/>
          <w:color w:val="000000" w:themeColor="text1"/>
          <w:sz w:val="24"/>
          <w:szCs w:val="24"/>
        </w:rPr>
        <w:t>arg</w:t>
      </w:r>
      <w:proofErr w:type="spellEnd"/>
      <w:r w:rsidRPr="00C02669">
        <w:rPr>
          <w:rFonts w:ascii="Tw Cen MT" w:eastAsia="Times New Roman" w:hAnsi="Tw Cen MT" w:cs="Arial"/>
          <w:color w:val="000000" w:themeColor="text1"/>
          <w:sz w:val="24"/>
          <w:szCs w:val="24"/>
        </w:rPr>
        <w:t>[</w:t>
      </w:r>
      <w:proofErr w:type="gramEnd"/>
      <w:r w:rsidRPr="00C02669">
        <w:rPr>
          <w:rFonts w:ascii="Tw Cen MT" w:eastAsia="Times New Roman" w:hAnsi="Tw Cen MT" w:cs="Arial"/>
          <w:color w:val="000000" w:themeColor="text1"/>
          <w:sz w:val="24"/>
          <w:szCs w:val="24"/>
        </w:rPr>
        <w:t>1]=&gt;”20</w:t>
      </w:r>
      <w:r w:rsidRPr="00C02669">
        <w:rPr>
          <w:rFonts w:ascii="Consolas" w:eastAsia="Times New Roman" w:hAnsi="Consolas" w:cs="Arial"/>
          <w:color w:val="000000" w:themeColor="text1"/>
          <w:sz w:val="24"/>
          <w:szCs w:val="24"/>
        </w:rPr>
        <w:t>″</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spellStart"/>
      <w:proofErr w:type="gramStart"/>
      <w:r w:rsidRPr="00C02669">
        <w:rPr>
          <w:rFonts w:ascii="Tw Cen MT" w:eastAsia="Times New Roman" w:hAnsi="Tw Cen MT" w:cs="Arial"/>
          <w:color w:val="000000" w:themeColor="text1"/>
          <w:sz w:val="24"/>
          <w:szCs w:val="24"/>
        </w:rPr>
        <w:t>arg</w:t>
      </w:r>
      <w:proofErr w:type="spellEnd"/>
      <w:r w:rsidRPr="00C02669">
        <w:rPr>
          <w:rFonts w:ascii="Tw Cen MT" w:eastAsia="Times New Roman" w:hAnsi="Tw Cen MT" w:cs="Arial"/>
          <w:color w:val="000000" w:themeColor="text1"/>
          <w:sz w:val="24"/>
          <w:szCs w:val="24"/>
        </w:rPr>
        <w:t>[</w:t>
      </w:r>
      <w:proofErr w:type="gramEnd"/>
      <w:r w:rsidRPr="00C02669">
        <w:rPr>
          <w:rFonts w:ascii="Tw Cen MT" w:eastAsia="Times New Roman" w:hAnsi="Tw Cen MT" w:cs="Arial"/>
          <w:color w:val="000000" w:themeColor="text1"/>
          <w:sz w:val="24"/>
          <w:szCs w:val="24"/>
        </w:rPr>
        <w:t>2]=&gt;”30</w:t>
      </w:r>
      <w:r w:rsidRPr="00C02669">
        <w:rPr>
          <w:rFonts w:ascii="Consolas" w:eastAsia="Times New Roman" w:hAnsi="Consolas" w:cs="Arial"/>
          <w:color w:val="000000" w:themeColor="text1"/>
          <w:sz w:val="24"/>
          <w:szCs w:val="24"/>
        </w:rPr>
        <w:t>″</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all</w:t>
      </w:r>
      <w:proofErr w:type="gramEnd"/>
      <w:r w:rsidRPr="00C02669">
        <w:rPr>
          <w:rFonts w:ascii="Tw Cen MT" w:eastAsia="Times New Roman" w:hAnsi="Tw Cen MT" w:cs="Arial"/>
          <w:color w:val="000000" w:themeColor="text1"/>
          <w:sz w:val="24"/>
          <w:szCs w:val="24"/>
        </w:rPr>
        <w:t xml:space="preserve"> values are in string form we want in number form to get that we have a method called </w:t>
      </w:r>
      <w:proofErr w:type="spellStart"/>
      <w:r w:rsidRPr="00C02669">
        <w:rPr>
          <w:rFonts w:ascii="Tw Cen MT" w:eastAsia="Times New Roman" w:hAnsi="Tw Cen MT" w:cs="Arial"/>
          <w:color w:val="000000" w:themeColor="text1"/>
          <w:sz w:val="24"/>
          <w:szCs w:val="24"/>
        </w:rPr>
        <w:t>parseXXX</w:t>
      </w:r>
      <w:proofErr w:type="spellEnd"/>
      <w:r w:rsidRPr="00C02669">
        <w:rPr>
          <w:rFonts w:ascii="Tw Cen MT" w:eastAsia="Times New Roman" w:hAnsi="Tw Cen MT" w:cs="Arial"/>
          <w:color w:val="000000" w:themeColor="text1"/>
          <w:sz w:val="24"/>
          <w:szCs w:val="24"/>
        </w:rPr>
        <w:t>(); it takes input as string convert into a number.</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this</w:t>
      </w:r>
      <w:proofErr w:type="gramEnd"/>
      <w:r w:rsidRPr="00C02669">
        <w:rPr>
          <w:rFonts w:ascii="Tw Cen MT" w:eastAsia="Times New Roman" w:hAnsi="Tw Cen MT" w:cs="Arial"/>
          <w:color w:val="000000" w:themeColor="text1"/>
          <w:sz w:val="24"/>
          <w:szCs w:val="24"/>
        </w:rPr>
        <w:t xml:space="preserve"> concept was used in below program look at once </w:t>
      </w:r>
      <w:proofErr w:type="spellStart"/>
      <w:r w:rsidRPr="00C02669">
        <w:rPr>
          <w:rFonts w:ascii="Tw Cen MT" w:eastAsia="Times New Roman" w:hAnsi="Tw Cen MT" w:cs="Arial"/>
          <w:color w:val="000000" w:themeColor="text1"/>
          <w:sz w:val="24"/>
          <w:szCs w:val="24"/>
        </w:rPr>
        <w:t>analyse</w:t>
      </w:r>
      <w:proofErr w:type="spellEnd"/>
      <w:r w:rsidRPr="00C02669">
        <w:rPr>
          <w:rFonts w:ascii="Tw Cen MT" w:eastAsia="Times New Roman" w:hAnsi="Tw Cen MT" w:cs="Arial"/>
          <w:color w:val="000000" w:themeColor="text1"/>
          <w:sz w:val="24"/>
          <w:szCs w:val="24"/>
        </w:rPr>
        <w:t xml:space="preserve"> it.</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your own values, to know the area of an equilateral triangle. You can also use the int.</w:t>
      </w:r>
    </w:p>
    <w:p w:rsidR="003A60A4" w:rsidRPr="00C02669" w:rsidRDefault="003A60A4" w:rsidP="003A60A4">
      <w:pPr>
        <w:spacing w:after="0"/>
        <w:ind w:right="-432"/>
        <w:jc w:val="both"/>
        <w:rPr>
          <w:rFonts w:ascii="Tw Cen MT" w:hAnsi="Tw Cen MT" w:cs="Arial"/>
          <w:color w:val="000000" w:themeColor="text1"/>
          <w:sz w:val="24"/>
          <w:szCs w:val="24"/>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Program – 8 Java Program to Calculate Perimeter </w:t>
      </w:r>
      <w:proofErr w:type="gramStart"/>
      <w:r w:rsidRPr="00C02669">
        <w:rPr>
          <w:rFonts w:ascii="Tw Cen MT" w:eastAsia="Times New Roman" w:hAnsi="Tw Cen MT" w:cs="Arial"/>
          <w:b/>
          <w:bCs/>
          <w:color w:val="000000" w:themeColor="text1"/>
          <w:kern w:val="36"/>
          <w:sz w:val="24"/>
          <w:szCs w:val="24"/>
          <w:bdr w:val="none" w:sz="0" w:space="0" w:color="auto" w:frame="1"/>
        </w:rPr>
        <w:t>Of</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Circle</w:t>
      </w:r>
    </w:p>
    <w:p w:rsidR="003A60A4" w:rsidRPr="00C02669" w:rsidRDefault="003A60A4" w:rsidP="003A60A4">
      <w:pPr>
        <w:pStyle w:val="NormalWeb"/>
        <w:numPr>
          <w:ilvl w:val="0"/>
          <w:numId w:val="67"/>
        </w:numPr>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anchor distT="0" distB="0" distL="114300" distR="114300" simplePos="0" relativeHeight="251712512" behindDoc="0" locked="0" layoutInCell="1" allowOverlap="1">
            <wp:simplePos x="0" y="0"/>
            <wp:positionH relativeFrom="column">
              <wp:posOffset>5483225</wp:posOffset>
            </wp:positionH>
            <wp:positionV relativeFrom="paragraph">
              <wp:posOffset>65405</wp:posOffset>
            </wp:positionV>
            <wp:extent cx="1010920" cy="1024255"/>
            <wp:effectExtent l="19050" t="0" r="0" b="0"/>
            <wp:wrapThrough wrapText="bothSides">
              <wp:wrapPolygon edited="0">
                <wp:start x="-407" y="0"/>
                <wp:lineTo x="-407" y="21292"/>
                <wp:lineTo x="21573" y="21292"/>
                <wp:lineTo x="21573" y="0"/>
                <wp:lineTo x="-407" y="0"/>
              </wp:wrapPolygon>
            </wp:wrapThrough>
            <wp:docPr id="23" name="Picture 15" descr="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cle"/>
                    <pic:cNvPicPr>
                      <a:picLocks noChangeAspect="1" noChangeArrowheads="1"/>
                    </pic:cNvPicPr>
                  </pic:nvPicPr>
                  <pic:blipFill>
                    <a:blip r:embed="rId274" cstate="print"/>
                    <a:srcRect/>
                    <a:stretch>
                      <a:fillRect/>
                    </a:stretch>
                  </pic:blipFill>
                  <pic:spPr bwMode="auto">
                    <a:xfrm>
                      <a:off x="0" y="0"/>
                      <a:ext cx="1010920" cy="1024255"/>
                    </a:xfrm>
                    <a:prstGeom prst="rect">
                      <a:avLst/>
                    </a:prstGeom>
                    <a:noFill/>
                    <a:ln w="9525">
                      <a:noFill/>
                      <a:miter lim="800000"/>
                      <a:headEnd/>
                      <a:tailEnd/>
                    </a:ln>
                  </pic:spPr>
                </pic:pic>
              </a:graphicData>
            </a:graphic>
          </wp:anchor>
        </w:drawing>
      </w:r>
      <w:r w:rsidRPr="00C02669">
        <w:rPr>
          <w:rFonts w:ascii="Tw Cen MT" w:hAnsi="Tw Cen MT" w:cs="Arial"/>
          <w:color w:val="000000" w:themeColor="text1"/>
        </w:rPr>
        <w:t>As it is clearly known, a circle is the </w:t>
      </w:r>
      <w:hyperlink r:id="rId275" w:history="1">
        <w:r w:rsidRPr="00C02669">
          <w:rPr>
            <w:rStyle w:val="Hyperlink"/>
            <w:rFonts w:ascii="Tw Cen MT" w:eastAsiaTheme="majorEastAsia" w:hAnsi="Tw Cen MT" w:cs="Arial"/>
            <w:color w:val="000000" w:themeColor="text1"/>
            <w:u w:val="none"/>
            <w:bdr w:val="none" w:sz="0" w:space="0" w:color="auto" w:frame="1"/>
          </w:rPr>
          <w:t>collection of infinite points which form a locus equidistant from</w:t>
        </w:r>
      </w:hyperlink>
      <w:r w:rsidRPr="00C02669">
        <w:rPr>
          <w:rFonts w:ascii="Tw Cen MT" w:hAnsi="Tw Cen MT" w:cs="Arial"/>
          <w:color w:val="000000" w:themeColor="text1"/>
        </w:rPr>
        <w:t> a single point. The locus is known as the </w:t>
      </w:r>
      <w:hyperlink r:id="rId276" w:history="1">
        <w:r w:rsidRPr="00C02669">
          <w:rPr>
            <w:rStyle w:val="Hyperlink"/>
            <w:rFonts w:ascii="Tw Cen MT" w:eastAsiaTheme="majorEastAsia" w:hAnsi="Tw Cen MT" w:cs="Arial"/>
            <w:color w:val="000000" w:themeColor="text1"/>
            <w:u w:val="none"/>
            <w:bdr w:val="none" w:sz="0" w:space="0" w:color="auto" w:frame="1"/>
          </w:rPr>
          <w:t>circumference of the circle.</w:t>
        </w:r>
      </w:hyperlink>
    </w:p>
    <w:p w:rsidR="003A60A4" w:rsidRPr="00871BA5" w:rsidRDefault="003A60A4" w:rsidP="003A60A4">
      <w:pPr>
        <w:pStyle w:val="NormalWeb"/>
        <w:numPr>
          <w:ilvl w:val="0"/>
          <w:numId w:val="67"/>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single point within the circle is known as the centre of the circle. The </w:t>
      </w:r>
      <w:hyperlink r:id="rId277" w:history="1">
        <w:r w:rsidRPr="00C02669">
          <w:rPr>
            <w:rStyle w:val="Hyperlink"/>
            <w:rFonts w:ascii="Tw Cen MT" w:eastAsiaTheme="majorEastAsia" w:hAnsi="Tw Cen MT" w:cs="Arial"/>
            <w:color w:val="000000" w:themeColor="text1"/>
            <w:u w:val="none"/>
            <w:bdr w:val="none" w:sz="0" w:space="0" w:color="auto" w:frame="1"/>
          </w:rPr>
          <w:t>distance between</w:t>
        </w:r>
      </w:hyperlink>
      <w:r w:rsidRPr="00C02669">
        <w:rPr>
          <w:rFonts w:ascii="Tw Cen MT" w:hAnsi="Tw Cen MT" w:cs="Arial"/>
          <w:color w:val="000000" w:themeColor="text1"/>
        </w:rPr>
        <w:t> the centre of the </w:t>
      </w:r>
      <w:hyperlink r:id="rId278" w:history="1">
        <w:r w:rsidRPr="00C02669">
          <w:rPr>
            <w:rStyle w:val="Hyperlink"/>
            <w:rFonts w:ascii="Tw Cen MT" w:eastAsiaTheme="majorEastAsia" w:hAnsi="Tw Cen MT" w:cs="Arial"/>
            <w:color w:val="000000" w:themeColor="text1"/>
            <w:u w:val="none"/>
            <w:bdr w:val="none" w:sz="0" w:space="0" w:color="auto" w:frame="1"/>
          </w:rPr>
          <w:t>circle</w:t>
        </w:r>
      </w:hyperlink>
      <w:r w:rsidRPr="00C02669">
        <w:rPr>
          <w:rFonts w:ascii="Tw Cen MT" w:hAnsi="Tw Cen MT" w:cs="Arial"/>
          <w:color w:val="000000" w:themeColor="text1"/>
        </w:rPr>
        <w:t> and the </w:t>
      </w:r>
      <w:hyperlink r:id="rId279" w:history="1">
        <w:r w:rsidRPr="00C02669">
          <w:rPr>
            <w:rStyle w:val="Hyperlink"/>
            <w:rFonts w:ascii="Tw Cen MT" w:eastAsiaTheme="majorEastAsia" w:hAnsi="Tw Cen MT" w:cs="Arial"/>
            <w:color w:val="000000" w:themeColor="text1"/>
            <w:u w:val="none"/>
            <w:bdr w:val="none" w:sz="0" w:space="0" w:color="auto" w:frame="1"/>
          </w:rPr>
          <w:t>circumference</w:t>
        </w:r>
      </w:hyperlink>
      <w:r w:rsidRPr="00C02669">
        <w:rPr>
          <w:rFonts w:ascii="Tw Cen MT" w:hAnsi="Tw Cen MT" w:cs="Arial"/>
          <w:color w:val="000000" w:themeColor="text1"/>
        </w:rPr>
        <w:t> is regarded as the radius of the circle.</w:t>
      </w:r>
    </w:p>
    <w:p w:rsidR="003A60A4" w:rsidRPr="00C02669" w:rsidRDefault="003A60A4" w:rsidP="003A60A4">
      <w:pPr>
        <w:pStyle w:val="NormalWeb"/>
        <w:numPr>
          <w:ilvl w:val="0"/>
          <w:numId w:val="67"/>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you can see, this is a circle with a radius of 3.5cm. Also, the line which passes through the centre of a circle and connects the circumference on both sides of the circle is said to be the diameter of the circle.</w:t>
      </w:r>
    </w:p>
    <w:p w:rsidR="003A60A4" w:rsidRPr="00C02669" w:rsidRDefault="003A60A4" w:rsidP="003A60A4">
      <w:pPr>
        <w:pStyle w:val="NormalWeb"/>
        <w:numPr>
          <w:ilvl w:val="0"/>
          <w:numId w:val="67"/>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ratio between to the </w:t>
      </w:r>
      <w:hyperlink r:id="rId280" w:history="1">
        <w:r w:rsidRPr="00C02669">
          <w:rPr>
            <w:rStyle w:val="Hyperlink"/>
            <w:rFonts w:ascii="Tw Cen MT" w:eastAsiaTheme="majorEastAsia" w:hAnsi="Tw Cen MT" w:cs="Arial"/>
            <w:color w:val="000000" w:themeColor="text1"/>
            <w:u w:val="none"/>
            <w:bdr w:val="none" w:sz="0" w:space="0" w:color="auto" w:frame="1"/>
          </w:rPr>
          <w:t>Circumference of a circle</w:t>
        </w:r>
      </w:hyperlink>
      <w:r w:rsidRPr="00C02669">
        <w:rPr>
          <w:rFonts w:ascii="Tw Cen MT" w:hAnsi="Tw Cen MT" w:cs="Arial"/>
          <w:color w:val="000000" w:themeColor="text1"/>
        </w:rPr>
        <w:t> and the Diameter is always equal to Pi (22/7).</w:t>
      </w:r>
    </w:p>
    <w:p w:rsidR="003A60A4" w:rsidRPr="00C02669" w:rsidRDefault="003A60A4" w:rsidP="003A60A4">
      <w:pPr>
        <w:pStyle w:val="NormalWeb"/>
        <w:numPr>
          <w:ilvl w:val="0"/>
          <w:numId w:val="67"/>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Hence, the Circumference of the above circle is as follows:</w:t>
      </w:r>
    </w:p>
    <w:p w:rsidR="003A60A4" w:rsidRPr="00C02669" w:rsidRDefault="003A60A4" w:rsidP="003A60A4">
      <w:pPr>
        <w:pStyle w:val="NormalWeb"/>
        <w:numPr>
          <w:ilvl w:val="0"/>
          <w:numId w:val="67"/>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Circumference = Pi * D = 2 * r * Pi</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Pr>
          <w:rFonts w:ascii="Tw Cen MT" w:hAnsi="Tw Cen MT" w:cs="Arial"/>
          <w:color w:val="000000" w:themeColor="text1"/>
        </w:rPr>
        <w:t xml:space="preserve">                                </w:t>
      </w:r>
      <w:r w:rsidRPr="00C02669">
        <w:rPr>
          <w:rFonts w:ascii="Tw Cen MT" w:hAnsi="Tw Cen MT" w:cs="Arial"/>
          <w:color w:val="000000" w:themeColor="text1"/>
        </w:rPr>
        <w:t>= 2 * 3.5 * Pi</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Pr>
          <w:rFonts w:ascii="Tw Cen MT" w:hAnsi="Tw Cen MT" w:cs="Arial"/>
          <w:color w:val="000000" w:themeColor="text1"/>
        </w:rPr>
        <w:t xml:space="preserve">                                </w:t>
      </w:r>
      <w:r w:rsidRPr="00C02669">
        <w:rPr>
          <w:rFonts w:ascii="Tw Cen MT" w:hAnsi="Tw Cen MT" w:cs="Arial"/>
          <w:color w:val="000000" w:themeColor="text1"/>
        </w:rPr>
        <w:t>= 22cm.</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Thus, the multitude of means to calculate the circumference of a circle in Java programming is as follows:</w:t>
      </w:r>
    </w:p>
    <w:p w:rsidR="003A60A4" w:rsidRDefault="003A60A4" w:rsidP="003A60A4">
      <w:pPr>
        <w:pStyle w:val="Heading2"/>
        <w:spacing w:before="0" w:line="240" w:lineRule="atLeast"/>
        <w:jc w:val="both"/>
        <w:rPr>
          <w:rFonts w:ascii="Tw Cen MT" w:hAnsi="Tw Cen MT" w:cs="Arial"/>
          <w:color w:val="000000" w:themeColor="text1"/>
          <w:sz w:val="24"/>
          <w:szCs w:val="24"/>
          <w:bdr w:val="none" w:sz="0" w:space="0" w:color="auto" w:frame="1"/>
        </w:rPr>
      </w:pPr>
    </w:p>
    <w:p w:rsidR="003A60A4" w:rsidRDefault="003A60A4" w:rsidP="003A60A4">
      <w:pPr>
        <w:pStyle w:val="Heading2"/>
        <w:spacing w:before="0" w:line="240" w:lineRule="atLeast"/>
        <w:jc w:val="both"/>
        <w:rPr>
          <w:rFonts w:ascii="Tw Cen MT" w:hAnsi="Tw Cen MT" w:cs="Arial"/>
          <w:color w:val="000000" w:themeColor="text1"/>
          <w:sz w:val="24"/>
          <w:szCs w:val="24"/>
          <w:bdr w:val="none" w:sz="0" w:space="0" w:color="auto" w:frame="1"/>
        </w:rPr>
      </w:pPr>
      <w:r w:rsidRPr="00C02669">
        <w:rPr>
          <w:rFonts w:ascii="Tw Cen MT" w:hAnsi="Tw Cen MT" w:cs="Arial"/>
          <w:color w:val="000000" w:themeColor="text1"/>
          <w:sz w:val="24"/>
          <w:szCs w:val="24"/>
          <w:bdr w:val="none" w:sz="0" w:space="0" w:color="auto" w:frame="1"/>
        </w:rPr>
        <w:t>Method – 1 Using Scanner Class</w:t>
      </w:r>
    </w:p>
    <w:p w:rsidR="003A60A4" w:rsidRPr="003C1BAD" w:rsidRDefault="003A60A4" w:rsidP="003A60A4">
      <w:r>
        <w:rPr>
          <w:noProof/>
        </w:rPr>
        <w:drawing>
          <wp:inline distT="0" distB="0" distL="0" distR="0">
            <wp:extent cx="3112092" cy="1452623"/>
            <wp:effectExtent l="1905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cstate="print"/>
                    <a:srcRect/>
                    <a:stretch>
                      <a:fillRect/>
                    </a:stretch>
                  </pic:blipFill>
                  <pic:spPr bwMode="auto">
                    <a:xfrm>
                      <a:off x="0" y="0"/>
                      <a:ext cx="3113557" cy="1453307"/>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w:t>
            </w:r>
            <w:r w:rsidRPr="00C02669">
              <w:rPr>
                <w:rStyle w:val="crayon-v"/>
                <w:rFonts w:ascii="Tw Cen MT" w:hAnsi="Tw Cen MT" w:cs="Arial"/>
                <w:color w:val="000000" w:themeColor="text1"/>
                <w:sz w:val="24"/>
                <w:szCs w:val="24"/>
                <w:bdr w:val="none" w:sz="0" w:space="0" w:color="auto" w:frame="1"/>
              </w:rPr>
              <w:t>radius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Circle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44.0</w:t>
            </w:r>
          </w:p>
        </w:tc>
      </w:tr>
    </w:tbl>
    <w:p w:rsidR="003A60A4" w:rsidRDefault="003A60A4" w:rsidP="003A60A4">
      <w:pPr>
        <w:pStyle w:val="Heading3"/>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t>Method – 2 Using Command Line Arguments</w:t>
      </w:r>
    </w:p>
    <w:p w:rsidR="003A60A4" w:rsidRPr="003C1BAD" w:rsidRDefault="003A60A4" w:rsidP="003A60A4">
      <w:r>
        <w:rPr>
          <w:noProof/>
        </w:rPr>
        <w:drawing>
          <wp:inline distT="0" distB="0" distL="0" distR="0">
            <wp:extent cx="3393690" cy="1354238"/>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2" cstate="print"/>
                    <a:srcRect/>
                    <a:stretch>
                      <a:fillRect/>
                    </a:stretch>
                  </pic:blipFill>
                  <pic:spPr bwMode="auto">
                    <a:xfrm>
                      <a:off x="0" y="0"/>
                      <a:ext cx="3390662" cy="1353030"/>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lastRenderedPageBreak/>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PerimeterOfCircle1</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PerimeterOfCircle1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7</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Circle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44.0</w:t>
            </w:r>
          </w:p>
        </w:tc>
      </w:tr>
    </w:tbl>
    <w:p w:rsidR="003A60A4" w:rsidRDefault="003A60A4" w:rsidP="003A60A4">
      <w:pPr>
        <w:pStyle w:val="Heading4"/>
        <w:spacing w:before="0" w:line="240" w:lineRule="atLeast"/>
        <w:jc w:val="both"/>
        <w:rPr>
          <w:rFonts w:ascii="Tw Cen MT" w:hAnsi="Tw Cen MT" w:cs="Arial"/>
          <w:bCs w:val="0"/>
          <w:i w:val="0"/>
          <w:color w:val="000000" w:themeColor="text1"/>
          <w:sz w:val="24"/>
          <w:szCs w:val="24"/>
        </w:rPr>
      </w:pPr>
    </w:p>
    <w:p w:rsidR="003A60A4" w:rsidRDefault="003A60A4" w:rsidP="003A60A4">
      <w:pPr>
        <w:pStyle w:val="Heading4"/>
        <w:spacing w:before="0" w:line="240" w:lineRule="atLeast"/>
        <w:jc w:val="both"/>
        <w:rPr>
          <w:rFonts w:ascii="Tw Cen MT" w:hAnsi="Tw Cen MT" w:cs="Arial"/>
          <w:bCs w:val="0"/>
          <w:i w:val="0"/>
          <w:color w:val="000000" w:themeColor="text1"/>
          <w:sz w:val="24"/>
          <w:szCs w:val="24"/>
          <w:bdr w:val="none" w:sz="0" w:space="0" w:color="auto" w:frame="1"/>
        </w:rPr>
      </w:pPr>
      <w:r w:rsidRPr="003C1BAD">
        <w:rPr>
          <w:rFonts w:ascii="Tw Cen MT" w:hAnsi="Tw Cen MT" w:cs="Arial"/>
          <w:bCs w:val="0"/>
          <w:i w:val="0"/>
          <w:color w:val="000000" w:themeColor="text1"/>
          <w:sz w:val="24"/>
          <w:szCs w:val="24"/>
        </w:rPr>
        <w:t xml:space="preserve">Method – 3 </w:t>
      </w:r>
      <w:r w:rsidRPr="003C1BAD">
        <w:rPr>
          <w:rFonts w:ascii="Tw Cen MT" w:hAnsi="Tw Cen MT" w:cs="Arial"/>
          <w:bCs w:val="0"/>
          <w:i w:val="0"/>
          <w:color w:val="000000" w:themeColor="text1"/>
          <w:sz w:val="24"/>
          <w:szCs w:val="24"/>
          <w:bdr w:val="none" w:sz="0" w:space="0" w:color="auto" w:frame="1"/>
        </w:rPr>
        <w:t>Using Static Function</w:t>
      </w:r>
    </w:p>
    <w:p w:rsidR="003A60A4" w:rsidRPr="003C1BAD" w:rsidRDefault="003A60A4" w:rsidP="003A60A4">
      <w:r>
        <w:rPr>
          <w:noProof/>
        </w:rPr>
        <w:drawing>
          <wp:inline distT="0" distB="0" distL="0" distR="0">
            <wp:extent cx="2990368" cy="2027930"/>
            <wp:effectExtent l="19050" t="0" r="482"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3" cstate="print"/>
                    <a:srcRect/>
                    <a:stretch>
                      <a:fillRect/>
                    </a:stretch>
                  </pic:blipFill>
                  <pic:spPr bwMode="auto">
                    <a:xfrm>
                      <a:off x="0" y="0"/>
                      <a:ext cx="2998989" cy="2033776"/>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w:t>
            </w:r>
            <w:r w:rsidRPr="00C02669">
              <w:rPr>
                <w:rStyle w:val="crayon-v"/>
                <w:rFonts w:ascii="Tw Cen MT" w:hAnsi="Tw Cen MT" w:cs="Arial"/>
                <w:color w:val="000000" w:themeColor="text1"/>
                <w:sz w:val="24"/>
                <w:szCs w:val="24"/>
                <w:bdr w:val="none" w:sz="0" w:space="0" w:color="auto" w:frame="1"/>
              </w:rPr>
              <w:t>radius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7</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Circle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44.0</w:t>
            </w:r>
          </w:p>
        </w:tc>
      </w:tr>
    </w:tbl>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Program – 9 Java Program Perimeter </w:t>
      </w:r>
      <w:proofErr w:type="gramStart"/>
      <w:r w:rsidRPr="00C02669">
        <w:rPr>
          <w:rFonts w:ascii="Tw Cen MT" w:eastAsia="Times New Roman" w:hAnsi="Tw Cen MT" w:cs="Arial"/>
          <w:b/>
          <w:bCs/>
          <w:color w:val="000000" w:themeColor="text1"/>
          <w:kern w:val="36"/>
          <w:sz w:val="24"/>
          <w:szCs w:val="24"/>
          <w:bdr w:val="none" w:sz="0" w:space="0" w:color="auto" w:frame="1"/>
        </w:rPr>
        <w:t>Of</w:t>
      </w:r>
      <w:proofErr w:type="gramEnd"/>
      <w:r w:rsidRPr="00C02669">
        <w:rPr>
          <w:rFonts w:ascii="Tw Cen MT" w:eastAsia="Times New Roman" w:hAnsi="Tw Cen MT" w:cs="Arial"/>
          <w:b/>
          <w:bCs/>
          <w:color w:val="000000" w:themeColor="text1"/>
          <w:kern w:val="36"/>
          <w:sz w:val="24"/>
          <w:szCs w:val="24"/>
          <w:bdr w:val="none" w:sz="0" w:space="0" w:color="auto" w:frame="1"/>
        </w:rPr>
        <w:t xml:space="preserve"> Equilateral Triangle</w:t>
      </w:r>
    </w:p>
    <w:p w:rsidR="003A60A4" w:rsidRPr="00C02669" w:rsidRDefault="003A60A4" w:rsidP="003A60A4">
      <w:pPr>
        <w:pStyle w:val="NormalWeb"/>
        <w:numPr>
          <w:ilvl w:val="0"/>
          <w:numId w:val="68"/>
        </w:numPr>
        <w:spacing w:before="0" w:beforeAutospacing="0" w:after="0" w:afterAutospacing="0"/>
        <w:jc w:val="both"/>
        <w:rPr>
          <w:rFonts w:ascii="Tw Cen MT" w:hAnsi="Tw Cen MT" w:cs="Arial"/>
          <w:color w:val="000000" w:themeColor="text1"/>
        </w:rPr>
      </w:pPr>
      <w:r>
        <w:rPr>
          <w:rFonts w:ascii="Tw Cen MT" w:hAnsi="Tw Cen MT" w:cs="Arial"/>
          <w:noProof/>
          <w:color w:val="000000" w:themeColor="text1"/>
        </w:rPr>
        <w:drawing>
          <wp:anchor distT="0" distB="0" distL="114300" distR="114300" simplePos="0" relativeHeight="251713536" behindDoc="0" locked="0" layoutInCell="1" allowOverlap="1">
            <wp:simplePos x="0" y="0"/>
            <wp:positionH relativeFrom="column">
              <wp:posOffset>5570220</wp:posOffset>
            </wp:positionH>
            <wp:positionV relativeFrom="paragraph">
              <wp:posOffset>58420</wp:posOffset>
            </wp:positionV>
            <wp:extent cx="935355" cy="989330"/>
            <wp:effectExtent l="19050" t="0" r="0" b="0"/>
            <wp:wrapThrough wrapText="bothSides">
              <wp:wrapPolygon edited="0">
                <wp:start x="-440" y="0"/>
                <wp:lineTo x="-440" y="21212"/>
                <wp:lineTo x="21556" y="21212"/>
                <wp:lineTo x="21556" y="0"/>
                <wp:lineTo x="-440" y="0"/>
              </wp:wrapPolygon>
            </wp:wrapThrough>
            <wp:docPr id="27" name="Picture 17" descr="Equilateral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uilateral Triangle"/>
                    <pic:cNvPicPr>
                      <a:picLocks noChangeAspect="1" noChangeArrowheads="1"/>
                    </pic:cNvPicPr>
                  </pic:nvPicPr>
                  <pic:blipFill>
                    <a:blip r:embed="rId284" cstate="print"/>
                    <a:srcRect l="11697" t="6168" r="10741" b="5802"/>
                    <a:stretch>
                      <a:fillRect/>
                    </a:stretch>
                  </pic:blipFill>
                  <pic:spPr bwMode="auto">
                    <a:xfrm>
                      <a:off x="0" y="0"/>
                      <a:ext cx="935355" cy="989330"/>
                    </a:xfrm>
                    <a:prstGeom prst="rect">
                      <a:avLst/>
                    </a:prstGeom>
                    <a:noFill/>
                    <a:ln w="9525">
                      <a:noFill/>
                      <a:miter lim="800000"/>
                      <a:headEnd/>
                      <a:tailEnd/>
                    </a:ln>
                  </pic:spPr>
                </pic:pic>
              </a:graphicData>
            </a:graphic>
          </wp:anchor>
        </w:drawing>
      </w:r>
      <w:r w:rsidRPr="00C02669">
        <w:rPr>
          <w:rFonts w:ascii="Tw Cen MT" w:hAnsi="Tw Cen MT" w:cs="Arial"/>
          <w:color w:val="000000" w:themeColor="text1"/>
        </w:rPr>
        <w:t>An equilateral triangle, as we all know, is a triangle with its entire sides equal. Owing to the angle-side relationship, all the angles of an equilateral triangle are equal to 60 degrees.</w:t>
      </w:r>
    </w:p>
    <w:p w:rsidR="003A60A4" w:rsidRPr="00C02669" w:rsidRDefault="003A60A4" w:rsidP="003A60A4">
      <w:pPr>
        <w:pStyle w:val="NormalWeb"/>
        <w:numPr>
          <w:ilvl w:val="0"/>
          <w:numId w:val="68"/>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you can see, this is an equilateral triangle with a side length of “a” units.</w:t>
      </w:r>
    </w:p>
    <w:p w:rsidR="003A60A4" w:rsidRPr="003C1BAD" w:rsidRDefault="003A60A4" w:rsidP="003A60A4">
      <w:pPr>
        <w:pStyle w:val="NormalWeb"/>
        <w:numPr>
          <w:ilvl w:val="0"/>
          <w:numId w:val="68"/>
        </w:numPr>
        <w:spacing w:before="0" w:beforeAutospacing="0" w:after="0" w:afterAutospacing="0"/>
        <w:jc w:val="both"/>
        <w:rPr>
          <w:rFonts w:ascii="Tw Cen MT" w:hAnsi="Tw Cen MT" w:cs="Arial"/>
          <w:b/>
          <w:color w:val="000000" w:themeColor="text1"/>
        </w:rPr>
      </w:pPr>
      <w:r w:rsidRPr="003C1BAD">
        <w:rPr>
          <w:rFonts w:ascii="Tw Cen MT" w:hAnsi="Tw Cen MT" w:cs="Arial"/>
          <w:b/>
          <w:color w:val="000000" w:themeColor="text1"/>
        </w:rPr>
        <w:t>Perimeter of an equilateral triangle</w:t>
      </w:r>
      <w:r w:rsidRPr="003C1BAD">
        <w:rPr>
          <w:rStyle w:val="Strong"/>
          <w:rFonts w:ascii="Tw Cen MT" w:eastAsiaTheme="majorEastAsia" w:hAnsi="Tw Cen MT" w:cs="Arial"/>
          <w:b w:val="0"/>
          <w:color w:val="000000" w:themeColor="text1"/>
          <w:bdr w:val="none" w:sz="0" w:space="0" w:color="auto" w:frame="1"/>
        </w:rPr>
        <w:t xml:space="preserve"> = a + a + a = 3a</w:t>
      </w:r>
    </w:p>
    <w:p w:rsidR="003A60A4" w:rsidRPr="00C02669" w:rsidRDefault="003A60A4" w:rsidP="003A60A4">
      <w:pPr>
        <w:pStyle w:val="NormalWeb"/>
        <w:numPr>
          <w:ilvl w:val="0"/>
          <w:numId w:val="69"/>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altitude of an equilateral triangle bisects the opposite side in equal halves.</w:t>
      </w:r>
    </w:p>
    <w:p w:rsidR="003A60A4" w:rsidRPr="00C02669" w:rsidRDefault="003A60A4" w:rsidP="003A60A4">
      <w:pPr>
        <w:pStyle w:val="NormalWeb"/>
        <w:numPr>
          <w:ilvl w:val="0"/>
          <w:numId w:val="69"/>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Thus, by applying Pythagoras Theorem, we can calculate the height to be [(sqrt3)/2]*a</w:t>
      </w:r>
    </w:p>
    <w:p w:rsidR="003A60A4" w:rsidRPr="00C02669" w:rsidRDefault="003A60A4" w:rsidP="003A60A4">
      <w:pPr>
        <w:pStyle w:val="NormalWeb"/>
        <w:numPr>
          <w:ilvl w:val="0"/>
          <w:numId w:val="69"/>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So, the area of the triangle is:</w:t>
      </w:r>
    </w:p>
    <w:p w:rsidR="003A60A4" w:rsidRDefault="003A60A4" w:rsidP="003A60A4">
      <w:pPr>
        <w:pStyle w:val="NormalWeb"/>
        <w:spacing w:before="0" w:beforeAutospacing="0" w:after="0" w:afterAutospacing="0"/>
        <w:jc w:val="both"/>
        <w:rPr>
          <w:rFonts w:ascii="Tw Cen MT" w:hAnsi="Tw Cen MT" w:cs="Arial"/>
          <w:color w:val="000000" w:themeColor="text1"/>
        </w:rPr>
      </w:pPr>
      <w:r>
        <w:rPr>
          <w:rFonts w:ascii="Tw Cen MT" w:hAnsi="Tw Cen MT" w:cs="Arial"/>
          <w:color w:val="000000" w:themeColor="text1"/>
        </w:rPr>
        <w:tab/>
      </w:r>
      <w:r w:rsidRPr="00C02669">
        <w:rPr>
          <w:rFonts w:ascii="Tw Cen MT" w:hAnsi="Tw Cen MT" w:cs="Arial"/>
          <w:color w:val="000000" w:themeColor="text1"/>
        </w:rPr>
        <w:t>Area = 1/2 * [(sqrt3)/2]*a * a = [(</w:t>
      </w:r>
      <w:proofErr w:type="spellStart"/>
      <w:r w:rsidRPr="00C02669">
        <w:rPr>
          <w:rFonts w:ascii="Tw Cen MT" w:hAnsi="Tw Cen MT" w:cs="Arial"/>
          <w:color w:val="000000" w:themeColor="text1"/>
        </w:rPr>
        <w:t>sqrt</w:t>
      </w:r>
      <w:proofErr w:type="spellEnd"/>
      <w:r w:rsidRPr="00C02669">
        <w:rPr>
          <w:rFonts w:ascii="Tw Cen MT" w:hAnsi="Tw Cen MT" w:cs="Arial"/>
          <w:color w:val="000000" w:themeColor="text1"/>
        </w:rPr>
        <w:t xml:space="preserve"> 3)/4]*a^2</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Hence, the several ways to calculate the perimeter of an equilateral triangle in Java Programming are as follows:</w:t>
      </w:r>
    </w:p>
    <w:p w:rsidR="003A60A4" w:rsidRDefault="003A60A4" w:rsidP="003A60A4">
      <w:pPr>
        <w:pStyle w:val="Heading2"/>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t>Method – 1 Using Scanner Class</w:t>
      </w:r>
    </w:p>
    <w:p w:rsidR="003A60A4" w:rsidRPr="0057507E" w:rsidRDefault="003A60A4" w:rsidP="003A60A4">
      <w:r>
        <w:rPr>
          <w:noProof/>
        </w:rPr>
        <w:drawing>
          <wp:inline distT="0" distB="0" distL="0" distR="0">
            <wp:extent cx="3842436" cy="1539433"/>
            <wp:effectExtent l="19050" t="0" r="5664"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5" cstate="print"/>
                    <a:srcRect/>
                    <a:stretch>
                      <a:fillRect/>
                    </a:stretch>
                  </pic:blipFill>
                  <pic:spPr bwMode="auto">
                    <a:xfrm>
                      <a:off x="0" y="0"/>
                      <a:ext cx="3843422" cy="1539828"/>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the side of the </w:t>
            </w:r>
            <w:r w:rsidRPr="00C02669">
              <w:rPr>
                <w:rStyle w:val="crayon-v"/>
                <w:rFonts w:ascii="Tw Cen MT" w:hAnsi="Tw Cen MT" w:cs="Arial"/>
                <w:color w:val="000000" w:themeColor="text1"/>
                <w:sz w:val="24"/>
                <w:szCs w:val="24"/>
                <w:bdr w:val="none" w:sz="0" w:space="0" w:color="auto" w:frame="1"/>
              </w:rPr>
              <w:t>Triangle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perimeter of Triangle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18.0</w:t>
            </w:r>
          </w:p>
        </w:tc>
      </w:tr>
    </w:tbl>
    <w:p w:rsidR="003A60A4" w:rsidRDefault="003A60A4" w:rsidP="003A60A4">
      <w:pPr>
        <w:pStyle w:val="Heading3"/>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lastRenderedPageBreak/>
        <w:t>Method – 2 Using Command Line Arguments</w:t>
      </w:r>
    </w:p>
    <w:p w:rsidR="003A60A4" w:rsidRPr="0057507E" w:rsidRDefault="003A60A4" w:rsidP="003A60A4">
      <w:r>
        <w:rPr>
          <w:noProof/>
        </w:rPr>
        <w:drawing>
          <wp:inline distT="0" distB="0" distL="0" distR="0">
            <wp:extent cx="4023715" cy="1331089"/>
            <wp:effectExtent l="19050" t="0" r="0" b="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6" cstate="print"/>
                    <a:srcRect/>
                    <a:stretch>
                      <a:fillRect/>
                    </a:stretch>
                  </pic:blipFill>
                  <pic:spPr bwMode="auto">
                    <a:xfrm>
                      <a:off x="0" y="0"/>
                      <a:ext cx="4023750" cy="1331101"/>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PerimeterOfEquilateralTriangle1</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PerimeterOfEquilateralTriangle1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6</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Triangle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18.0</w:t>
            </w:r>
          </w:p>
        </w:tc>
      </w:tr>
    </w:tbl>
    <w:p w:rsidR="003A60A4" w:rsidRDefault="003A60A4" w:rsidP="003A60A4">
      <w:pPr>
        <w:pStyle w:val="Heading4"/>
        <w:spacing w:before="0" w:line="240" w:lineRule="atLeast"/>
        <w:rPr>
          <w:rFonts w:ascii="Tw Cen MT" w:hAnsi="Tw Cen MT" w:cs="Arial"/>
          <w:bCs w:val="0"/>
          <w:i w:val="0"/>
          <w:color w:val="000000" w:themeColor="text1"/>
          <w:sz w:val="24"/>
          <w:szCs w:val="24"/>
        </w:rPr>
      </w:pPr>
    </w:p>
    <w:p w:rsidR="003A60A4" w:rsidRDefault="003A60A4" w:rsidP="003A60A4">
      <w:pPr>
        <w:pStyle w:val="Heading4"/>
        <w:spacing w:before="0" w:line="240" w:lineRule="atLeast"/>
        <w:rPr>
          <w:rFonts w:ascii="Tw Cen MT" w:hAnsi="Tw Cen MT" w:cs="Arial"/>
          <w:bCs w:val="0"/>
          <w:i w:val="0"/>
          <w:color w:val="000000" w:themeColor="text1"/>
          <w:sz w:val="24"/>
          <w:szCs w:val="24"/>
          <w:bdr w:val="none" w:sz="0" w:space="0" w:color="auto" w:frame="1"/>
        </w:rPr>
      </w:pPr>
      <w:r w:rsidRPr="00476A0B">
        <w:rPr>
          <w:rFonts w:ascii="Tw Cen MT" w:hAnsi="Tw Cen MT" w:cs="Arial"/>
          <w:bCs w:val="0"/>
          <w:i w:val="0"/>
          <w:color w:val="000000" w:themeColor="text1"/>
          <w:sz w:val="24"/>
          <w:szCs w:val="24"/>
        </w:rPr>
        <w:t xml:space="preserve">Method – 3 </w:t>
      </w:r>
      <w:r w:rsidRPr="00476A0B">
        <w:rPr>
          <w:rFonts w:ascii="Tw Cen MT" w:hAnsi="Tw Cen MT" w:cs="Arial"/>
          <w:bCs w:val="0"/>
          <w:i w:val="0"/>
          <w:color w:val="000000" w:themeColor="text1"/>
          <w:sz w:val="24"/>
          <w:szCs w:val="24"/>
          <w:bdr w:val="none" w:sz="0" w:space="0" w:color="auto" w:frame="1"/>
        </w:rPr>
        <w:t>Using Static Function</w:t>
      </w:r>
    </w:p>
    <w:p w:rsidR="003A60A4" w:rsidRPr="00476A0B" w:rsidRDefault="003A60A4" w:rsidP="003A60A4">
      <w:r>
        <w:rPr>
          <w:noProof/>
        </w:rPr>
        <w:drawing>
          <wp:inline distT="0" distB="0" distL="0" distR="0">
            <wp:extent cx="3483911" cy="1975690"/>
            <wp:effectExtent l="19050" t="0" r="2239"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7" cstate="print"/>
                    <a:srcRect b="1140"/>
                    <a:stretch>
                      <a:fillRect/>
                    </a:stretch>
                  </pic:blipFill>
                  <pic:spPr bwMode="auto">
                    <a:xfrm>
                      <a:off x="0" y="0"/>
                      <a:ext cx="3483911" cy="1975690"/>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side of the </w:t>
            </w:r>
            <w:r w:rsidRPr="00C02669">
              <w:rPr>
                <w:rStyle w:val="crayon-v"/>
                <w:rFonts w:ascii="Tw Cen MT" w:hAnsi="Tw Cen MT" w:cs="Arial"/>
                <w:color w:val="000000" w:themeColor="text1"/>
                <w:sz w:val="24"/>
                <w:szCs w:val="24"/>
                <w:bdr w:val="none" w:sz="0" w:space="0" w:color="auto" w:frame="1"/>
              </w:rPr>
              <w:t>Triangle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6</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Triangle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18.0</w:t>
            </w:r>
          </w:p>
        </w:tc>
      </w:tr>
    </w:tbl>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noProof/>
          <w:color w:val="000000" w:themeColor="text1"/>
          <w:kern w:val="36"/>
          <w:sz w:val="24"/>
          <w:szCs w:val="24"/>
        </w:rPr>
        <w:drawing>
          <wp:anchor distT="0" distB="0" distL="114300" distR="114300" simplePos="0" relativeHeight="251714560" behindDoc="0" locked="0" layoutInCell="1" allowOverlap="1">
            <wp:simplePos x="0" y="0"/>
            <wp:positionH relativeFrom="column">
              <wp:posOffset>5309870</wp:posOffset>
            </wp:positionH>
            <wp:positionV relativeFrom="paragraph">
              <wp:posOffset>80645</wp:posOffset>
            </wp:positionV>
            <wp:extent cx="1171575" cy="392430"/>
            <wp:effectExtent l="19050" t="0" r="9525" b="0"/>
            <wp:wrapThrough wrapText="bothSides">
              <wp:wrapPolygon edited="0">
                <wp:start x="-351" y="0"/>
                <wp:lineTo x="-351" y="20971"/>
                <wp:lineTo x="21776" y="20971"/>
                <wp:lineTo x="21776" y="0"/>
                <wp:lineTo x="-351" y="0"/>
              </wp:wrapPolygon>
            </wp:wrapThrough>
            <wp:docPr id="34" name="Picture 19" descr="Parallel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rallelogram"/>
                    <pic:cNvPicPr>
                      <a:picLocks noChangeAspect="1" noChangeArrowheads="1"/>
                    </pic:cNvPicPr>
                  </pic:nvPicPr>
                  <pic:blipFill>
                    <a:blip r:embed="rId288" cstate="print"/>
                    <a:srcRect/>
                    <a:stretch>
                      <a:fillRect/>
                    </a:stretch>
                  </pic:blipFill>
                  <pic:spPr bwMode="auto">
                    <a:xfrm>
                      <a:off x="0" y="0"/>
                      <a:ext cx="1171575" cy="392430"/>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 xml:space="preserve">Program – 10 Java Program Calculate Perimeter </w:t>
      </w:r>
      <w:proofErr w:type="gramStart"/>
      <w:r w:rsidRPr="00C02669">
        <w:rPr>
          <w:rFonts w:ascii="Tw Cen MT" w:eastAsia="Times New Roman" w:hAnsi="Tw Cen MT" w:cs="Arial"/>
          <w:b/>
          <w:bCs/>
          <w:color w:val="000000" w:themeColor="text1"/>
          <w:kern w:val="36"/>
          <w:sz w:val="24"/>
          <w:szCs w:val="24"/>
          <w:bdr w:val="none" w:sz="0" w:space="0" w:color="auto" w:frame="1"/>
        </w:rPr>
        <w:t>Of</w:t>
      </w:r>
      <w:proofErr w:type="gramEnd"/>
      <w:r w:rsidRPr="00C02669">
        <w:rPr>
          <w:rFonts w:ascii="Tw Cen MT" w:eastAsia="Times New Roman" w:hAnsi="Tw Cen MT" w:cs="Arial"/>
          <w:b/>
          <w:bCs/>
          <w:color w:val="000000" w:themeColor="text1"/>
          <w:kern w:val="36"/>
          <w:sz w:val="24"/>
          <w:szCs w:val="24"/>
          <w:bdr w:val="none" w:sz="0" w:space="0" w:color="auto" w:frame="1"/>
        </w:rPr>
        <w:t xml:space="preserve"> Parallelogram</w:t>
      </w:r>
    </w:p>
    <w:p w:rsidR="003A60A4" w:rsidRPr="00C02669" w:rsidRDefault="003A60A4" w:rsidP="003A60A4">
      <w:pPr>
        <w:pStyle w:val="NormalWeb"/>
        <w:numPr>
          <w:ilvl w:val="0"/>
          <w:numId w:val="70"/>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 parallelogram, as we all know, is a two-dimensional quadrilateral figure used in the world of geometry.</w:t>
      </w:r>
    </w:p>
    <w:p w:rsidR="003A60A4" w:rsidRPr="00C02669" w:rsidRDefault="003A60A4" w:rsidP="003A60A4">
      <w:pPr>
        <w:pStyle w:val="NormalWeb"/>
        <w:numPr>
          <w:ilvl w:val="0"/>
          <w:numId w:val="70"/>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 parallelogram, as the name itself suggests, has its opposite sides equal and parallel. The opposite angles are also equal in nature.</w:t>
      </w:r>
    </w:p>
    <w:p w:rsidR="003A60A4" w:rsidRPr="00D353C2" w:rsidRDefault="003A60A4" w:rsidP="003A60A4">
      <w:pPr>
        <w:pStyle w:val="NormalWeb"/>
        <w:numPr>
          <w:ilvl w:val="0"/>
          <w:numId w:val="70"/>
        </w:numPr>
        <w:spacing w:before="0" w:beforeAutospacing="0" w:after="0" w:afterAutospacing="0"/>
        <w:jc w:val="both"/>
        <w:rPr>
          <w:rFonts w:ascii="Tw Cen MT" w:hAnsi="Tw Cen MT" w:cs="Arial"/>
          <w:color w:val="000000" w:themeColor="text1"/>
        </w:rPr>
      </w:pPr>
      <w:r w:rsidRPr="00D353C2">
        <w:rPr>
          <w:rFonts w:ascii="Tw Cen MT" w:hAnsi="Tw Cen MT" w:cs="Arial"/>
          <w:color w:val="000000" w:themeColor="text1"/>
        </w:rPr>
        <w:t>A special case where all the angles subtended by a parallelogram are 90 degrees is regarded as a rectangle.</w:t>
      </w:r>
    </w:p>
    <w:p w:rsidR="003A60A4" w:rsidRPr="00D353C2" w:rsidRDefault="003A60A4" w:rsidP="003A60A4">
      <w:pPr>
        <w:pStyle w:val="NormalWeb"/>
        <w:numPr>
          <w:ilvl w:val="0"/>
          <w:numId w:val="70"/>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you can see, this is a Parallelogram with the longer side of 8cm and the shorter side of 6cm. Since the opposite sides of a parallelogram are equal, the perimeter can be calculated with this formula:</w:t>
      </w:r>
      <w:r>
        <w:rPr>
          <w:rFonts w:ascii="Tw Cen MT" w:hAnsi="Tw Cen MT" w:cs="Arial"/>
          <w:color w:val="000000" w:themeColor="text1"/>
        </w:rPr>
        <w:t xml:space="preserve"> </w:t>
      </w:r>
      <w:r w:rsidRPr="00D353C2">
        <w:rPr>
          <w:rFonts w:ascii="Tw Cen MT" w:hAnsi="Tw Cen MT" w:cs="Arial"/>
          <w:color w:val="000000" w:themeColor="text1"/>
        </w:rPr>
        <w:t>P = 2(a + b)</w:t>
      </w:r>
    </w:p>
    <w:p w:rsidR="003A60A4" w:rsidRPr="00D353C2" w:rsidRDefault="003A60A4" w:rsidP="003A60A4">
      <w:pPr>
        <w:pStyle w:val="NormalWeb"/>
        <w:numPr>
          <w:ilvl w:val="0"/>
          <w:numId w:val="70"/>
        </w:numPr>
        <w:spacing w:before="0" w:beforeAutospacing="0" w:after="0" w:afterAutospacing="0"/>
        <w:jc w:val="both"/>
        <w:rPr>
          <w:rFonts w:ascii="Tw Cen MT" w:hAnsi="Tw Cen MT" w:cs="Arial"/>
          <w:color w:val="000000" w:themeColor="text1"/>
        </w:rPr>
      </w:pPr>
      <w:r w:rsidRPr="00D353C2">
        <w:rPr>
          <w:rFonts w:ascii="Tw Cen MT" w:hAnsi="Tw Cen MT" w:cs="Arial"/>
          <w:color w:val="000000" w:themeColor="text1"/>
        </w:rPr>
        <w:t>Hence, the perimeter of this parallelogram P = 2(8 + 6) = 28cm.</w:t>
      </w:r>
    </w:p>
    <w:p w:rsidR="003A60A4" w:rsidRPr="00C02669" w:rsidRDefault="003A60A4" w:rsidP="003A60A4">
      <w:pPr>
        <w:pStyle w:val="NormalWeb"/>
        <w:numPr>
          <w:ilvl w:val="0"/>
          <w:numId w:val="71"/>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Thus, the various methods to calculate the perimeter of a parallelogram in Java Programming is as follows:</w:t>
      </w:r>
    </w:p>
    <w:p w:rsidR="003A60A4" w:rsidRDefault="003A60A4" w:rsidP="003A60A4">
      <w:pPr>
        <w:pStyle w:val="Heading2"/>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lastRenderedPageBreak/>
        <w:t>Method – 1 Using Scanner Class</w:t>
      </w:r>
    </w:p>
    <w:p w:rsidR="003A60A4" w:rsidRPr="00D353C2" w:rsidRDefault="003A60A4" w:rsidP="003A60A4">
      <w:r>
        <w:rPr>
          <w:noProof/>
        </w:rPr>
        <w:drawing>
          <wp:inline distT="0" distB="0" distL="0" distR="0">
            <wp:extent cx="3954055" cy="1715845"/>
            <wp:effectExtent l="19050" t="0" r="8345" b="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9" cstate="print"/>
                    <a:srcRect/>
                    <a:stretch>
                      <a:fillRect/>
                    </a:stretch>
                  </pic:blipFill>
                  <pic:spPr bwMode="auto">
                    <a:xfrm>
                      <a:off x="0" y="0"/>
                      <a:ext cx="3956783" cy="1717029"/>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height of the </w:t>
            </w:r>
            <w:r w:rsidRPr="00C02669">
              <w:rPr>
                <w:rStyle w:val="crayon-v"/>
                <w:rFonts w:ascii="Tw Cen MT" w:hAnsi="Tw Cen MT" w:cs="Arial"/>
                <w:color w:val="000000" w:themeColor="text1"/>
                <w:sz w:val="24"/>
                <w:szCs w:val="24"/>
                <w:bdr w:val="none" w:sz="0" w:space="0" w:color="auto" w:frame="1"/>
              </w:rPr>
              <w:t>Parallelogram</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breadth of the </w:t>
            </w:r>
            <w:r w:rsidRPr="00C02669">
              <w:rPr>
                <w:rStyle w:val="crayon-v"/>
                <w:rFonts w:ascii="Tw Cen MT" w:hAnsi="Tw Cen MT" w:cs="Arial"/>
                <w:color w:val="000000" w:themeColor="text1"/>
                <w:sz w:val="24"/>
                <w:szCs w:val="24"/>
                <w:bdr w:val="none" w:sz="0" w:space="0" w:color="auto" w:frame="1"/>
              </w:rPr>
              <w:t>Parallelogram</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Parallelogram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14.0</w:t>
            </w:r>
          </w:p>
        </w:tc>
      </w:tr>
    </w:tbl>
    <w:p w:rsidR="003A60A4" w:rsidRDefault="003A60A4" w:rsidP="003A60A4">
      <w:pPr>
        <w:pStyle w:val="Heading3"/>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t>Method – 2 Using Command Line Arguments</w:t>
      </w:r>
    </w:p>
    <w:p w:rsidR="003A60A4" w:rsidRPr="00D353C2" w:rsidRDefault="003A60A4" w:rsidP="003A60A4">
      <w:r>
        <w:rPr>
          <w:noProof/>
        </w:rPr>
        <w:drawing>
          <wp:inline distT="0" distB="0" distL="0" distR="0">
            <wp:extent cx="4518831" cy="1549472"/>
            <wp:effectExtent l="19050" t="0" r="0" b="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0" cstate="print"/>
                    <a:srcRect/>
                    <a:stretch>
                      <a:fillRect/>
                    </a:stretch>
                  </pic:blipFill>
                  <pic:spPr bwMode="auto">
                    <a:xfrm>
                      <a:off x="0" y="0"/>
                      <a:ext cx="4518194" cy="1549254"/>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PerimeterOfParallelogram1</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PerimeterOfParallelogram1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Parallelogram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14.0</w:t>
            </w:r>
          </w:p>
        </w:tc>
      </w:tr>
    </w:tbl>
    <w:p w:rsidR="003A60A4" w:rsidRPr="00AD3E80" w:rsidRDefault="003A60A4" w:rsidP="003A60A4">
      <w:pPr>
        <w:pStyle w:val="Heading4"/>
        <w:spacing w:before="0" w:line="240" w:lineRule="atLeast"/>
        <w:jc w:val="both"/>
        <w:rPr>
          <w:rFonts w:ascii="Tw Cen MT" w:hAnsi="Tw Cen MT" w:cs="Arial"/>
          <w:bCs w:val="0"/>
          <w:i w:val="0"/>
          <w:color w:val="000000" w:themeColor="text1"/>
          <w:sz w:val="24"/>
          <w:szCs w:val="24"/>
          <w:bdr w:val="none" w:sz="0" w:space="0" w:color="auto" w:frame="1"/>
        </w:rPr>
      </w:pPr>
      <w:r w:rsidRPr="00AD3E80">
        <w:rPr>
          <w:rFonts w:ascii="Tw Cen MT" w:hAnsi="Tw Cen MT" w:cs="Arial"/>
          <w:bCs w:val="0"/>
          <w:i w:val="0"/>
          <w:color w:val="000000" w:themeColor="text1"/>
          <w:sz w:val="24"/>
          <w:szCs w:val="24"/>
          <w:bdr w:val="none" w:sz="0" w:space="0" w:color="auto" w:frame="1"/>
        </w:rPr>
        <w:t>Method – 3 Using Static Function</w:t>
      </w:r>
    </w:p>
    <w:p w:rsidR="003A60A4" w:rsidRPr="00D353C2" w:rsidRDefault="003A60A4" w:rsidP="003A60A4">
      <w:r>
        <w:rPr>
          <w:noProof/>
        </w:rPr>
        <w:drawing>
          <wp:inline distT="0" distB="0" distL="0" distR="0">
            <wp:extent cx="4293643" cy="2573127"/>
            <wp:effectExtent l="19050" t="0" r="0" b="0"/>
            <wp:docPr id="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1" cstate="print"/>
                    <a:srcRect/>
                    <a:stretch>
                      <a:fillRect/>
                    </a:stretch>
                  </pic:blipFill>
                  <pic:spPr bwMode="auto">
                    <a:xfrm>
                      <a:off x="0" y="0"/>
                      <a:ext cx="4296146" cy="2574627"/>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height of the </w:t>
            </w:r>
            <w:r w:rsidRPr="00C02669">
              <w:rPr>
                <w:rStyle w:val="crayon-v"/>
                <w:rFonts w:ascii="Tw Cen MT" w:hAnsi="Tw Cen MT" w:cs="Arial"/>
                <w:color w:val="000000" w:themeColor="text1"/>
                <w:sz w:val="24"/>
                <w:szCs w:val="24"/>
                <w:bdr w:val="none" w:sz="0" w:space="0" w:color="auto" w:frame="1"/>
              </w:rPr>
              <w:t>Parallelogram</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breadth of the </w:t>
            </w:r>
            <w:r w:rsidRPr="00C02669">
              <w:rPr>
                <w:rStyle w:val="crayon-v"/>
                <w:rFonts w:ascii="Tw Cen MT" w:hAnsi="Tw Cen MT" w:cs="Arial"/>
                <w:color w:val="000000" w:themeColor="text1"/>
                <w:sz w:val="24"/>
                <w:szCs w:val="24"/>
                <w:bdr w:val="none" w:sz="0" w:space="0" w:color="auto" w:frame="1"/>
              </w:rPr>
              <w:t>Parallelogram</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Parallelogram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14.0</w:t>
            </w:r>
          </w:p>
        </w:tc>
      </w:tr>
    </w:tbl>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Program – 11 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Find Perimeter Of Rectangle</w:t>
      </w:r>
    </w:p>
    <w:p w:rsidR="003A60A4" w:rsidRPr="00C02669" w:rsidRDefault="003A60A4" w:rsidP="003A60A4">
      <w:pPr>
        <w:pStyle w:val="NormalWeb"/>
        <w:numPr>
          <w:ilvl w:val="0"/>
          <w:numId w:val="71"/>
        </w:numPr>
        <w:spacing w:before="0" w:beforeAutospacing="0" w:after="0" w:afterAutospacing="0"/>
        <w:jc w:val="both"/>
        <w:rPr>
          <w:rFonts w:ascii="Tw Cen MT" w:hAnsi="Tw Cen MT" w:cs="Arial"/>
          <w:color w:val="000000" w:themeColor="text1"/>
        </w:rPr>
      </w:pPr>
      <w:r w:rsidRPr="00C02669">
        <w:rPr>
          <w:rFonts w:ascii="Tw Cen MT" w:hAnsi="Tw Cen MT" w:cs="Arial"/>
          <w:noProof/>
          <w:color w:val="000000" w:themeColor="text1"/>
        </w:rPr>
        <w:drawing>
          <wp:anchor distT="0" distB="0" distL="114300" distR="114300" simplePos="0" relativeHeight="251715584" behindDoc="0" locked="0" layoutInCell="1" allowOverlap="1">
            <wp:simplePos x="0" y="0"/>
            <wp:positionH relativeFrom="column">
              <wp:posOffset>5205730</wp:posOffset>
            </wp:positionH>
            <wp:positionV relativeFrom="paragraph">
              <wp:posOffset>209550</wp:posOffset>
            </wp:positionV>
            <wp:extent cx="1007110" cy="601345"/>
            <wp:effectExtent l="19050" t="0" r="2540" b="0"/>
            <wp:wrapThrough wrapText="bothSides">
              <wp:wrapPolygon edited="0">
                <wp:start x="-409" y="0"/>
                <wp:lineTo x="-409" y="21212"/>
                <wp:lineTo x="21654" y="21212"/>
                <wp:lineTo x="21654" y="0"/>
                <wp:lineTo x="-409" y="0"/>
              </wp:wrapPolygon>
            </wp:wrapThrough>
            <wp:docPr id="36" name="Picture 21" descr="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tangle"/>
                    <pic:cNvPicPr>
                      <a:picLocks noChangeAspect="1" noChangeArrowheads="1"/>
                    </pic:cNvPicPr>
                  </pic:nvPicPr>
                  <pic:blipFill>
                    <a:blip r:embed="rId292" cstate="print"/>
                    <a:srcRect/>
                    <a:stretch>
                      <a:fillRect/>
                    </a:stretch>
                  </pic:blipFill>
                  <pic:spPr bwMode="auto">
                    <a:xfrm>
                      <a:off x="0" y="0"/>
                      <a:ext cx="1007110" cy="601345"/>
                    </a:xfrm>
                    <a:prstGeom prst="rect">
                      <a:avLst/>
                    </a:prstGeom>
                    <a:noFill/>
                    <a:ln w="9525">
                      <a:noFill/>
                      <a:miter lim="800000"/>
                      <a:headEnd/>
                      <a:tailEnd/>
                    </a:ln>
                  </pic:spPr>
                </pic:pic>
              </a:graphicData>
            </a:graphic>
          </wp:anchor>
        </w:drawing>
      </w:r>
      <w:r w:rsidRPr="00C02669">
        <w:rPr>
          <w:rFonts w:ascii="Tw Cen MT" w:hAnsi="Tw Cen MT" w:cs="Arial"/>
          <w:color w:val="000000" w:themeColor="text1"/>
        </w:rPr>
        <w:t>As we all know, a rectangle is a two-dimensional quadrilateral figure in the field of geometry. The opposite sides of a rectangle are equal and parallel in nature.</w:t>
      </w:r>
    </w:p>
    <w:p w:rsidR="003A60A4" w:rsidRPr="00C02669" w:rsidRDefault="003A60A4" w:rsidP="003A60A4">
      <w:pPr>
        <w:pStyle w:val="NormalWeb"/>
        <w:numPr>
          <w:ilvl w:val="0"/>
          <w:numId w:val="71"/>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All of the angles in a rectangle are 90 degrees.</w:t>
      </w:r>
    </w:p>
    <w:p w:rsidR="003A60A4" w:rsidRPr="00C02669" w:rsidRDefault="003A60A4" w:rsidP="003A60A4">
      <w:pPr>
        <w:pStyle w:val="NormalWeb"/>
        <w:numPr>
          <w:ilvl w:val="0"/>
          <w:numId w:val="71"/>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you can see, this is a rectangle with a length of 28 units and a breadth of 17 units.</w:t>
      </w:r>
    </w:p>
    <w:p w:rsidR="003A60A4" w:rsidRPr="00AD3E80" w:rsidRDefault="003A60A4" w:rsidP="003A60A4">
      <w:pPr>
        <w:pStyle w:val="NormalWeb"/>
        <w:numPr>
          <w:ilvl w:val="0"/>
          <w:numId w:val="71"/>
        </w:numPr>
        <w:spacing w:before="0" w:beforeAutospacing="0" w:after="0" w:afterAutospacing="0"/>
        <w:jc w:val="both"/>
        <w:rPr>
          <w:rFonts w:ascii="Tw Cen MT" w:hAnsi="Tw Cen MT" w:cs="Arial"/>
          <w:b/>
          <w:color w:val="000000" w:themeColor="text1"/>
        </w:rPr>
      </w:pPr>
      <w:r w:rsidRPr="00AD3E80">
        <w:rPr>
          <w:rFonts w:ascii="Tw Cen MT" w:hAnsi="Tw Cen MT" w:cs="Arial"/>
          <w:color w:val="000000" w:themeColor="text1"/>
        </w:rPr>
        <w:t>Thus, the perimeter of a rectangle</w:t>
      </w:r>
      <w:r>
        <w:rPr>
          <w:rFonts w:ascii="Tw Cen MT" w:hAnsi="Tw Cen MT" w:cs="Arial"/>
          <w:color w:val="000000" w:themeColor="text1"/>
        </w:rPr>
        <w:t xml:space="preserve"> </w:t>
      </w:r>
      <w:r w:rsidRPr="00AD3E80">
        <w:rPr>
          <w:rFonts w:ascii="Tw Cen MT" w:hAnsi="Tw Cen MT" w:cs="Arial"/>
          <w:b/>
          <w:color w:val="000000" w:themeColor="text1"/>
        </w:rPr>
        <w:t>P = 2(l + b)</w:t>
      </w:r>
    </w:p>
    <w:p w:rsidR="003A60A4" w:rsidRPr="00C02669" w:rsidRDefault="003A60A4" w:rsidP="003A60A4">
      <w:pPr>
        <w:pStyle w:val="NormalWeb"/>
        <w:numPr>
          <w:ilvl w:val="0"/>
          <w:numId w:val="71"/>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So, the perimeter of the given rectangle is as follows:</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Pr>
          <w:rFonts w:ascii="Tw Cen MT" w:hAnsi="Tw Cen MT" w:cs="Arial"/>
          <w:color w:val="000000" w:themeColor="text1"/>
        </w:rPr>
        <w:tab/>
      </w:r>
      <w:r w:rsidRPr="00C02669">
        <w:rPr>
          <w:rFonts w:ascii="Tw Cen MT" w:hAnsi="Tw Cen MT" w:cs="Arial"/>
          <w:color w:val="000000" w:themeColor="text1"/>
        </w:rPr>
        <w:t>P = 2(28 + 17) = 90 units.</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Hence, the methods used to calculate the perimeter of a rectangle in Java programming are as follows:</w:t>
      </w:r>
    </w:p>
    <w:p w:rsidR="003A60A4" w:rsidRDefault="003A60A4" w:rsidP="003A60A4">
      <w:pPr>
        <w:pStyle w:val="Heading2"/>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t>Method – 1 Using Scanner Class</w:t>
      </w:r>
    </w:p>
    <w:p w:rsidR="003A60A4" w:rsidRPr="00AD3E80" w:rsidRDefault="003A60A4" w:rsidP="003A60A4">
      <w:r>
        <w:rPr>
          <w:noProof/>
        </w:rPr>
        <w:drawing>
          <wp:inline distT="0" distB="0" distL="0" distR="0">
            <wp:extent cx="4311011" cy="1992573"/>
            <wp:effectExtent l="19050" t="0" r="0" b="0"/>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3" cstate="print"/>
                    <a:srcRect/>
                    <a:stretch>
                      <a:fillRect/>
                    </a:stretch>
                  </pic:blipFill>
                  <pic:spPr bwMode="auto">
                    <a:xfrm>
                      <a:off x="0" y="0"/>
                      <a:ext cx="4311142" cy="1992633"/>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length of the </w:t>
            </w:r>
            <w:r w:rsidRPr="00C02669">
              <w:rPr>
                <w:rStyle w:val="crayon-v"/>
                <w:rFonts w:ascii="Tw Cen MT" w:hAnsi="Tw Cen MT" w:cs="Arial"/>
                <w:color w:val="000000" w:themeColor="text1"/>
                <w:sz w:val="24"/>
                <w:szCs w:val="24"/>
                <w:bdr w:val="none" w:sz="0" w:space="0" w:color="auto" w:frame="1"/>
              </w:rPr>
              <w:t>Rectangle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width of the </w:t>
            </w:r>
            <w:r w:rsidRPr="00C02669">
              <w:rPr>
                <w:rStyle w:val="crayon-v"/>
                <w:rFonts w:ascii="Tw Cen MT" w:hAnsi="Tw Cen MT" w:cs="Arial"/>
                <w:color w:val="000000" w:themeColor="text1"/>
                <w:sz w:val="24"/>
                <w:szCs w:val="24"/>
                <w:bdr w:val="none" w:sz="0" w:space="0" w:color="auto" w:frame="1"/>
              </w:rPr>
              <w:t>Rectangle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Rectangle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14.0</w:t>
            </w:r>
          </w:p>
        </w:tc>
      </w:tr>
    </w:tbl>
    <w:p w:rsidR="003A60A4" w:rsidRDefault="003A60A4" w:rsidP="003A60A4">
      <w:pPr>
        <w:pStyle w:val="Heading3"/>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t>Method – 2 Using Command Line Arguments</w:t>
      </w:r>
    </w:p>
    <w:p w:rsidR="003A60A4" w:rsidRPr="00E800A1" w:rsidRDefault="003A60A4" w:rsidP="003A60A4">
      <w:r>
        <w:rPr>
          <w:noProof/>
        </w:rPr>
        <w:drawing>
          <wp:inline distT="0" distB="0" distL="0" distR="0">
            <wp:extent cx="4461633" cy="1603612"/>
            <wp:effectExtent l="19050" t="0" r="0" b="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4" cstate="print"/>
                    <a:srcRect/>
                    <a:stretch>
                      <a:fillRect/>
                    </a:stretch>
                  </pic:blipFill>
                  <pic:spPr bwMode="auto">
                    <a:xfrm>
                      <a:off x="0" y="0"/>
                      <a:ext cx="4462090" cy="1603776"/>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PerimeterOfRectangle1</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PerimeterOfRectangle1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Rectangle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14.0</w:t>
            </w:r>
          </w:p>
        </w:tc>
      </w:tr>
    </w:tbl>
    <w:p w:rsidR="003A60A4" w:rsidRPr="00C02669" w:rsidRDefault="003A60A4" w:rsidP="003A60A4">
      <w:pPr>
        <w:pStyle w:val="Heading4"/>
        <w:spacing w:before="0" w:line="240" w:lineRule="atLeast"/>
        <w:jc w:val="both"/>
        <w:rPr>
          <w:rFonts w:ascii="Tw Cen MT" w:hAnsi="Tw Cen MT" w:cs="Arial"/>
          <w:b w:val="0"/>
          <w:bCs w:val="0"/>
          <w:i w:val="0"/>
          <w:color w:val="000000" w:themeColor="text1"/>
          <w:sz w:val="24"/>
          <w:szCs w:val="24"/>
          <w:bdr w:val="none" w:sz="0" w:space="0" w:color="auto" w:frame="1"/>
        </w:rPr>
      </w:pPr>
    </w:p>
    <w:p w:rsidR="003A60A4" w:rsidRDefault="003A60A4" w:rsidP="003A60A4">
      <w:pPr>
        <w:pStyle w:val="Heading4"/>
        <w:spacing w:before="0" w:line="240" w:lineRule="atLeast"/>
        <w:jc w:val="both"/>
        <w:rPr>
          <w:rFonts w:ascii="Tw Cen MT" w:hAnsi="Tw Cen MT" w:cs="Arial"/>
          <w:bCs w:val="0"/>
          <w:i w:val="0"/>
          <w:color w:val="000000" w:themeColor="text1"/>
          <w:sz w:val="24"/>
          <w:szCs w:val="24"/>
          <w:bdr w:val="none" w:sz="0" w:space="0" w:color="auto" w:frame="1"/>
        </w:rPr>
      </w:pPr>
      <w:r w:rsidRPr="00C02669">
        <w:rPr>
          <w:rFonts w:ascii="Tw Cen MT" w:hAnsi="Tw Cen MT" w:cs="Arial"/>
          <w:bCs w:val="0"/>
          <w:i w:val="0"/>
          <w:color w:val="000000" w:themeColor="text1"/>
          <w:sz w:val="24"/>
          <w:szCs w:val="24"/>
          <w:bdr w:val="none" w:sz="0" w:space="0" w:color="auto" w:frame="1"/>
        </w:rPr>
        <w:t>Method – 3 Using Static Function</w:t>
      </w:r>
    </w:p>
    <w:p w:rsidR="003A60A4" w:rsidRPr="000018FA" w:rsidRDefault="003A60A4" w:rsidP="003A60A4">
      <w:r>
        <w:rPr>
          <w:noProof/>
        </w:rPr>
        <w:drawing>
          <wp:inline distT="0" distB="0" distL="0" distR="0">
            <wp:extent cx="4232099" cy="2627194"/>
            <wp:effectExtent l="19050" t="0" r="0" b="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5" cstate="print"/>
                    <a:srcRect/>
                    <a:stretch>
                      <a:fillRect/>
                    </a:stretch>
                  </pic:blipFill>
                  <pic:spPr bwMode="auto">
                    <a:xfrm>
                      <a:off x="0" y="0"/>
                      <a:ext cx="4231980" cy="2627120"/>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length of the </w:t>
            </w:r>
            <w:r w:rsidRPr="00C02669">
              <w:rPr>
                <w:rStyle w:val="crayon-v"/>
                <w:rFonts w:ascii="Tw Cen MT" w:hAnsi="Tw Cen MT" w:cs="Arial"/>
                <w:color w:val="000000" w:themeColor="text1"/>
                <w:sz w:val="24"/>
                <w:szCs w:val="24"/>
                <w:bdr w:val="none" w:sz="0" w:space="0" w:color="auto" w:frame="1"/>
              </w:rPr>
              <w:t>Rectangle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3</w:t>
            </w:r>
            <w:r w:rsidRPr="00C02669">
              <w:rPr>
                <w:rStyle w:val="crayon-h"/>
                <w:rFonts w:ascii="Tw Cen MT" w:hAnsi="Tw Cen MT" w:cs="Arial"/>
                <w:color w:val="000000" w:themeColor="text1"/>
                <w:sz w:val="24"/>
                <w:szCs w:val="24"/>
                <w:bdr w:val="none" w:sz="0" w:space="0" w:color="auto" w:frame="1"/>
              </w:rPr>
              <w:t xml:space="preserve"> </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width of the </w:t>
            </w:r>
            <w:r w:rsidRPr="00C02669">
              <w:rPr>
                <w:rStyle w:val="crayon-v"/>
                <w:rFonts w:ascii="Tw Cen MT" w:hAnsi="Tw Cen MT" w:cs="Arial"/>
                <w:color w:val="000000" w:themeColor="text1"/>
                <w:sz w:val="24"/>
                <w:szCs w:val="24"/>
                <w:bdr w:val="none" w:sz="0" w:space="0" w:color="auto" w:frame="1"/>
              </w:rPr>
              <w:t>Rectangle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Rectangle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14.0</w:t>
            </w:r>
          </w:p>
        </w:tc>
      </w:tr>
    </w:tbl>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noProof/>
          <w:color w:val="000000" w:themeColor="text1"/>
          <w:kern w:val="36"/>
          <w:sz w:val="24"/>
          <w:szCs w:val="24"/>
        </w:rPr>
        <w:drawing>
          <wp:anchor distT="0" distB="0" distL="114300" distR="114300" simplePos="0" relativeHeight="251719680" behindDoc="0" locked="0" layoutInCell="1" allowOverlap="1">
            <wp:simplePos x="0" y="0"/>
            <wp:positionH relativeFrom="column">
              <wp:posOffset>5436870</wp:posOffset>
            </wp:positionH>
            <wp:positionV relativeFrom="paragraph">
              <wp:posOffset>140970</wp:posOffset>
            </wp:positionV>
            <wp:extent cx="1035685" cy="676910"/>
            <wp:effectExtent l="19050" t="0" r="0" b="0"/>
            <wp:wrapThrough wrapText="bothSides">
              <wp:wrapPolygon edited="0">
                <wp:start x="-397" y="0"/>
                <wp:lineTo x="-397" y="21276"/>
                <wp:lineTo x="21454" y="21276"/>
                <wp:lineTo x="21454" y="0"/>
                <wp:lineTo x="-397" y="0"/>
              </wp:wrapPolygon>
            </wp:wrapThrough>
            <wp:docPr id="40" name="Picture 23" descr="Squ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quare "/>
                    <pic:cNvPicPr>
                      <a:picLocks noChangeAspect="1" noChangeArrowheads="1"/>
                    </pic:cNvPicPr>
                  </pic:nvPicPr>
                  <pic:blipFill>
                    <a:blip r:embed="rId296" cstate="print"/>
                    <a:srcRect/>
                    <a:stretch>
                      <a:fillRect/>
                    </a:stretch>
                  </pic:blipFill>
                  <pic:spPr bwMode="auto">
                    <a:xfrm>
                      <a:off x="0" y="0"/>
                      <a:ext cx="1035685" cy="676910"/>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 xml:space="preserve">Program – 12 Java Program Calculate Perimeter </w:t>
      </w:r>
      <w:proofErr w:type="gramStart"/>
      <w:r w:rsidRPr="00C02669">
        <w:rPr>
          <w:rFonts w:ascii="Tw Cen MT" w:eastAsia="Times New Roman" w:hAnsi="Tw Cen MT" w:cs="Arial"/>
          <w:b/>
          <w:bCs/>
          <w:color w:val="000000" w:themeColor="text1"/>
          <w:kern w:val="36"/>
          <w:sz w:val="24"/>
          <w:szCs w:val="24"/>
          <w:bdr w:val="none" w:sz="0" w:space="0" w:color="auto" w:frame="1"/>
        </w:rPr>
        <w:t>Of</w:t>
      </w:r>
      <w:proofErr w:type="gramEnd"/>
      <w:r w:rsidRPr="00C02669">
        <w:rPr>
          <w:rFonts w:ascii="Tw Cen MT" w:eastAsia="Times New Roman" w:hAnsi="Tw Cen MT" w:cs="Arial"/>
          <w:b/>
          <w:bCs/>
          <w:color w:val="000000" w:themeColor="text1"/>
          <w:kern w:val="36"/>
          <w:sz w:val="24"/>
          <w:szCs w:val="24"/>
          <w:bdr w:val="none" w:sz="0" w:space="0" w:color="auto" w:frame="1"/>
        </w:rPr>
        <w:t xml:space="preserve"> Square</w:t>
      </w:r>
    </w:p>
    <w:p w:rsidR="003A60A4" w:rsidRPr="00C02669" w:rsidRDefault="003A60A4" w:rsidP="003A60A4">
      <w:pPr>
        <w:pStyle w:val="NormalWeb"/>
        <w:numPr>
          <w:ilvl w:val="0"/>
          <w:numId w:val="72"/>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we all know, a square is a two-dimensional quadrilateral figure. It is significantly used in our daily lives.</w:t>
      </w:r>
    </w:p>
    <w:p w:rsidR="003A60A4" w:rsidRPr="00947DF3" w:rsidRDefault="003A60A4" w:rsidP="003A60A4">
      <w:pPr>
        <w:pStyle w:val="NormalWeb"/>
        <w:numPr>
          <w:ilvl w:val="0"/>
          <w:numId w:val="72"/>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sides of a square are all equal in nature, along with the opposite sides being parallel to each other. The angles of a square are all equal to 90 degrees.</w:t>
      </w:r>
    </w:p>
    <w:p w:rsidR="003A60A4" w:rsidRPr="00947DF3" w:rsidRDefault="003A60A4" w:rsidP="003A60A4">
      <w:pPr>
        <w:pStyle w:val="NormalWeb"/>
        <w:numPr>
          <w:ilvl w:val="0"/>
          <w:numId w:val="72"/>
        </w:numPr>
        <w:spacing w:before="0" w:beforeAutospacing="0" w:after="0" w:afterAutospacing="0"/>
        <w:jc w:val="both"/>
        <w:rPr>
          <w:rFonts w:ascii="Tw Cen MT" w:hAnsi="Tw Cen MT" w:cs="Arial"/>
          <w:b/>
          <w:color w:val="000000" w:themeColor="text1"/>
        </w:rPr>
      </w:pPr>
      <w:r w:rsidRPr="00947DF3">
        <w:rPr>
          <w:rFonts w:ascii="Tw Cen MT" w:hAnsi="Tw Cen MT" w:cs="Arial"/>
          <w:color w:val="000000" w:themeColor="text1"/>
        </w:rPr>
        <w:t>As you can see, this is square of a side length of 25m. Thus, the perimeter o</w:t>
      </w:r>
      <w:r>
        <w:rPr>
          <w:rFonts w:ascii="Tw Cen MT" w:hAnsi="Tw Cen MT" w:cs="Arial"/>
          <w:color w:val="000000" w:themeColor="text1"/>
        </w:rPr>
        <w:t xml:space="preserve">f a square can be calculated as </w:t>
      </w:r>
      <w:r>
        <w:rPr>
          <w:rFonts w:ascii="Tw Cen MT" w:hAnsi="Tw Cen MT" w:cs="Arial"/>
          <w:b/>
          <w:color w:val="000000" w:themeColor="text1"/>
        </w:rPr>
        <w:t>P = a + a + a + a = 4a</w:t>
      </w:r>
    </w:p>
    <w:p w:rsidR="003A60A4" w:rsidRPr="00C02669" w:rsidRDefault="003A60A4" w:rsidP="003A60A4">
      <w:pPr>
        <w:pStyle w:val="NormalWeb"/>
        <w:numPr>
          <w:ilvl w:val="0"/>
          <w:numId w:val="72"/>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So, the perimeter of this square is as follows:</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Pr>
          <w:rFonts w:ascii="Tw Cen MT" w:hAnsi="Tw Cen MT" w:cs="Arial"/>
          <w:color w:val="000000" w:themeColor="text1"/>
        </w:rPr>
        <w:tab/>
      </w:r>
      <w:r w:rsidRPr="00C02669">
        <w:rPr>
          <w:rFonts w:ascii="Tw Cen MT" w:hAnsi="Tw Cen MT" w:cs="Arial"/>
          <w:color w:val="000000" w:themeColor="text1"/>
        </w:rPr>
        <w:t>P = 4a = 4 * 25 = 100m.</w:t>
      </w:r>
    </w:p>
    <w:p w:rsidR="003A60A4" w:rsidRPr="00C02669" w:rsidRDefault="003A60A4" w:rsidP="003A60A4">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Thus, the multiple methods used to calculate the perimeter of a square in Java programming are as follows:</w:t>
      </w:r>
    </w:p>
    <w:p w:rsidR="003A60A4" w:rsidRDefault="003A60A4" w:rsidP="003A60A4">
      <w:pPr>
        <w:pStyle w:val="Heading2"/>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t>Method – 1 Using Scanner Class</w:t>
      </w:r>
    </w:p>
    <w:p w:rsidR="003A60A4" w:rsidRPr="00947DF3" w:rsidRDefault="003A60A4" w:rsidP="003A60A4">
      <w:r>
        <w:rPr>
          <w:noProof/>
        </w:rPr>
        <w:drawing>
          <wp:inline distT="0" distB="0" distL="0" distR="0">
            <wp:extent cx="4315673" cy="1774209"/>
            <wp:effectExtent l="19050" t="0" r="8677"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7" cstate="print"/>
                    <a:srcRect/>
                    <a:stretch>
                      <a:fillRect/>
                    </a:stretch>
                  </pic:blipFill>
                  <pic:spPr bwMode="auto">
                    <a:xfrm>
                      <a:off x="0" y="0"/>
                      <a:ext cx="4316384" cy="1774501"/>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tblPr>
      <w:tblGrid>
        <w:gridCol w:w="81"/>
        <w:gridCol w:w="5434"/>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p>
        </w:tc>
        <w:tc>
          <w:tcPr>
            <w:tcW w:w="5389"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p>
        </w:tc>
      </w:tr>
    </w:tbl>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the side of the </w:t>
            </w:r>
            <w:r w:rsidRPr="00C02669">
              <w:rPr>
                <w:rStyle w:val="crayon-v"/>
                <w:rFonts w:ascii="Tw Cen MT" w:hAnsi="Tw Cen MT" w:cs="Arial"/>
                <w:color w:val="000000" w:themeColor="text1"/>
                <w:sz w:val="24"/>
                <w:szCs w:val="24"/>
                <w:bdr w:val="none" w:sz="0" w:space="0" w:color="auto" w:frame="1"/>
              </w:rPr>
              <w:t>square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perimeter of Square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16.0</w:t>
            </w:r>
          </w:p>
        </w:tc>
      </w:tr>
    </w:tbl>
    <w:p w:rsidR="003A60A4" w:rsidRDefault="003A60A4" w:rsidP="003A60A4">
      <w:pPr>
        <w:pStyle w:val="Heading3"/>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lastRenderedPageBreak/>
        <w:t>Method – 2 Using Command Line Arguments</w:t>
      </w:r>
    </w:p>
    <w:p w:rsidR="003A60A4" w:rsidRPr="00947DF3" w:rsidRDefault="003A60A4" w:rsidP="003A60A4">
      <w:r>
        <w:rPr>
          <w:noProof/>
        </w:rPr>
        <w:drawing>
          <wp:inline distT="0" distB="0" distL="0" distR="0">
            <wp:extent cx="4319570" cy="1508078"/>
            <wp:effectExtent l="19050" t="0" r="4780" b="0"/>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8" cstate="print"/>
                    <a:srcRect/>
                    <a:stretch>
                      <a:fillRect/>
                    </a:stretch>
                  </pic:blipFill>
                  <pic:spPr bwMode="auto">
                    <a:xfrm>
                      <a:off x="0" y="0"/>
                      <a:ext cx="4320315" cy="1508338"/>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PerimeterOfSquare1</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PerimeterOfSquare1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Square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16.0</w:t>
            </w:r>
          </w:p>
        </w:tc>
      </w:tr>
    </w:tbl>
    <w:p w:rsidR="003A60A4" w:rsidRDefault="003A60A4" w:rsidP="003A60A4">
      <w:pPr>
        <w:pStyle w:val="Heading4"/>
        <w:spacing w:before="0" w:line="240" w:lineRule="atLeast"/>
        <w:jc w:val="both"/>
        <w:rPr>
          <w:rFonts w:ascii="Tw Cen MT" w:hAnsi="Tw Cen MT" w:cs="Arial"/>
          <w:bCs w:val="0"/>
          <w:i w:val="0"/>
          <w:color w:val="000000" w:themeColor="text1"/>
          <w:sz w:val="24"/>
          <w:szCs w:val="24"/>
          <w:bdr w:val="none" w:sz="0" w:space="0" w:color="auto" w:frame="1"/>
        </w:rPr>
      </w:pPr>
    </w:p>
    <w:p w:rsidR="003A60A4" w:rsidRDefault="003A60A4" w:rsidP="003A60A4">
      <w:pPr>
        <w:pStyle w:val="Heading4"/>
        <w:spacing w:before="0" w:line="240" w:lineRule="atLeast"/>
        <w:jc w:val="both"/>
        <w:rPr>
          <w:rFonts w:ascii="Tw Cen MT" w:hAnsi="Tw Cen MT" w:cs="Arial"/>
          <w:bCs w:val="0"/>
          <w:i w:val="0"/>
          <w:color w:val="000000" w:themeColor="text1"/>
          <w:sz w:val="24"/>
          <w:szCs w:val="24"/>
          <w:bdr w:val="none" w:sz="0" w:space="0" w:color="auto" w:frame="1"/>
        </w:rPr>
      </w:pPr>
      <w:r w:rsidRPr="00C47C85">
        <w:rPr>
          <w:rFonts w:ascii="Tw Cen MT" w:hAnsi="Tw Cen MT" w:cs="Arial"/>
          <w:bCs w:val="0"/>
          <w:i w:val="0"/>
          <w:color w:val="000000" w:themeColor="text1"/>
          <w:sz w:val="24"/>
          <w:szCs w:val="24"/>
          <w:bdr w:val="none" w:sz="0" w:space="0" w:color="auto" w:frame="1"/>
        </w:rPr>
        <w:t>Method – 3 Using Static Function</w:t>
      </w:r>
    </w:p>
    <w:p w:rsidR="003A60A4" w:rsidRPr="0060596B" w:rsidRDefault="003A60A4" w:rsidP="003A60A4">
      <w:r>
        <w:rPr>
          <w:noProof/>
        </w:rPr>
        <w:drawing>
          <wp:inline distT="0" distB="0" distL="0" distR="0">
            <wp:extent cx="3994678" cy="2374710"/>
            <wp:effectExtent l="19050" t="0" r="5822"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9" cstate="print"/>
                    <a:srcRect/>
                    <a:stretch>
                      <a:fillRect/>
                    </a:stretch>
                  </pic:blipFill>
                  <pic:spPr bwMode="auto">
                    <a:xfrm>
                      <a:off x="0" y="0"/>
                      <a:ext cx="3994826" cy="2374798"/>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side of the </w:t>
            </w:r>
            <w:r w:rsidRPr="00C02669">
              <w:rPr>
                <w:rStyle w:val="crayon-v"/>
                <w:rFonts w:ascii="Tw Cen MT" w:hAnsi="Tw Cen MT" w:cs="Arial"/>
                <w:color w:val="000000" w:themeColor="text1"/>
                <w:sz w:val="24"/>
                <w:szCs w:val="24"/>
                <w:bdr w:val="none" w:sz="0" w:space="0" w:color="auto" w:frame="1"/>
              </w:rPr>
              <w:t>square</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Square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16.0</w:t>
            </w:r>
          </w:p>
        </w:tc>
      </w:tr>
    </w:tbl>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Program – 13 </w:t>
      </w:r>
      <w:r w:rsidRPr="00C02669">
        <w:rPr>
          <w:rFonts w:ascii="Tw Cen MT" w:eastAsia="Times New Roman" w:hAnsi="Tw Cen MT" w:cs="Arial"/>
          <w:b/>
          <w:bCs/>
          <w:noProof/>
          <w:color w:val="000000" w:themeColor="text1"/>
          <w:kern w:val="36"/>
          <w:sz w:val="24"/>
          <w:szCs w:val="24"/>
        </w:rPr>
        <w:drawing>
          <wp:anchor distT="0" distB="0" distL="114300" distR="114300" simplePos="0" relativeHeight="251716608" behindDoc="0" locked="0" layoutInCell="1" allowOverlap="1">
            <wp:simplePos x="0" y="0"/>
            <wp:positionH relativeFrom="column">
              <wp:posOffset>5003165</wp:posOffset>
            </wp:positionH>
            <wp:positionV relativeFrom="paragraph">
              <wp:posOffset>137160</wp:posOffset>
            </wp:positionV>
            <wp:extent cx="1548765" cy="502920"/>
            <wp:effectExtent l="19050" t="0" r="0" b="0"/>
            <wp:wrapThrough wrapText="bothSides">
              <wp:wrapPolygon edited="0">
                <wp:start x="-266" y="0"/>
                <wp:lineTo x="-266" y="20455"/>
                <wp:lineTo x="21520" y="20455"/>
                <wp:lineTo x="21520" y="0"/>
                <wp:lineTo x="-266" y="0"/>
              </wp:wrapPolygon>
            </wp:wrapThrough>
            <wp:docPr id="42" name="Picture 25" descr="Rhom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hombus"/>
                    <pic:cNvPicPr>
                      <a:picLocks noChangeAspect="1" noChangeArrowheads="1"/>
                    </pic:cNvPicPr>
                  </pic:nvPicPr>
                  <pic:blipFill>
                    <a:blip r:embed="rId300" cstate="print"/>
                    <a:srcRect/>
                    <a:stretch>
                      <a:fillRect/>
                    </a:stretch>
                  </pic:blipFill>
                  <pic:spPr bwMode="auto">
                    <a:xfrm>
                      <a:off x="0" y="0"/>
                      <a:ext cx="1548765" cy="502920"/>
                    </a:xfrm>
                    <a:prstGeom prst="rect">
                      <a:avLst/>
                    </a:prstGeom>
                    <a:noFill/>
                    <a:ln w="9525">
                      <a:noFill/>
                      <a:miter lim="800000"/>
                      <a:headEnd/>
                      <a:tailEnd/>
                    </a:ln>
                  </pic:spPr>
                </pic:pic>
              </a:graphicData>
            </a:graphic>
          </wp:anchor>
        </w:drawing>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Perimeter Of Rhombus</w:t>
      </w:r>
    </w:p>
    <w:p w:rsidR="003A60A4" w:rsidRPr="00C02669" w:rsidRDefault="003A60A4" w:rsidP="003A60A4">
      <w:pPr>
        <w:pStyle w:val="NormalWeb"/>
        <w:numPr>
          <w:ilvl w:val="0"/>
          <w:numId w:val="73"/>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we all know, a rhombus is a two-dimensional quadrilateral figure. It is intensively used in the field of geometry.</w:t>
      </w:r>
    </w:p>
    <w:p w:rsidR="003A60A4" w:rsidRPr="00C02669" w:rsidRDefault="003A60A4" w:rsidP="003A60A4">
      <w:pPr>
        <w:pStyle w:val="NormalWeb"/>
        <w:numPr>
          <w:ilvl w:val="0"/>
          <w:numId w:val="73"/>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sides of a rhombus are all equal in nature. The opposite sides of a rhombus are parallel to each other. The opposite angles of a rhombus are equal to each other.</w:t>
      </w:r>
    </w:p>
    <w:p w:rsidR="003A60A4" w:rsidRPr="00E77111" w:rsidRDefault="003A60A4" w:rsidP="003A60A4">
      <w:pPr>
        <w:pStyle w:val="NormalWeb"/>
        <w:numPr>
          <w:ilvl w:val="0"/>
          <w:numId w:val="73"/>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The rhombus is basically a parallelogram whose adjacent sides are equal to each other.</w:t>
      </w:r>
    </w:p>
    <w:p w:rsidR="003A60A4" w:rsidRPr="00C02669" w:rsidRDefault="003A60A4" w:rsidP="003A60A4">
      <w:pPr>
        <w:pStyle w:val="NormalWeb"/>
        <w:numPr>
          <w:ilvl w:val="0"/>
          <w:numId w:val="73"/>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As you can see, this is a rhombus with a side length of 4cm and a height of 2cm.</w:t>
      </w:r>
    </w:p>
    <w:p w:rsidR="003A60A4" w:rsidRPr="00E77111" w:rsidRDefault="003A60A4" w:rsidP="003A60A4">
      <w:pPr>
        <w:pStyle w:val="NormalWeb"/>
        <w:numPr>
          <w:ilvl w:val="0"/>
          <w:numId w:val="73"/>
        </w:numPr>
        <w:spacing w:before="0" w:beforeAutospacing="0" w:after="0" w:afterAutospacing="0"/>
        <w:jc w:val="both"/>
        <w:rPr>
          <w:rFonts w:ascii="Tw Cen MT" w:hAnsi="Tw Cen MT" w:cs="Arial"/>
          <w:b/>
          <w:color w:val="000000" w:themeColor="text1"/>
        </w:rPr>
      </w:pPr>
      <w:r w:rsidRPr="00E77111">
        <w:rPr>
          <w:rFonts w:ascii="Tw Cen MT" w:hAnsi="Tw Cen MT" w:cs="Arial"/>
          <w:color w:val="000000" w:themeColor="text1"/>
        </w:rPr>
        <w:t>So</w:t>
      </w:r>
      <w:r>
        <w:rPr>
          <w:rFonts w:ascii="Tw Cen MT" w:hAnsi="Tw Cen MT" w:cs="Arial"/>
          <w:color w:val="000000" w:themeColor="text1"/>
        </w:rPr>
        <w:t xml:space="preserve">, the perimeter of a rhombus </w:t>
      </w:r>
      <w:r w:rsidRPr="00E77111">
        <w:rPr>
          <w:rFonts w:ascii="Tw Cen MT" w:hAnsi="Tw Cen MT" w:cs="Arial"/>
          <w:b/>
          <w:color w:val="000000" w:themeColor="text1"/>
        </w:rPr>
        <w:t>P = a + a + a + a = 4a</w:t>
      </w:r>
    </w:p>
    <w:p w:rsidR="003A60A4" w:rsidRPr="00E77111" w:rsidRDefault="003A60A4" w:rsidP="003A60A4">
      <w:pPr>
        <w:pStyle w:val="NormalWeb"/>
        <w:numPr>
          <w:ilvl w:val="0"/>
          <w:numId w:val="73"/>
        </w:numPr>
        <w:spacing w:before="0" w:beforeAutospacing="0" w:after="0" w:afterAutospacing="0"/>
        <w:jc w:val="both"/>
        <w:rPr>
          <w:rFonts w:ascii="Tw Cen MT" w:hAnsi="Tw Cen MT" w:cs="Arial"/>
          <w:b/>
          <w:color w:val="000000" w:themeColor="text1"/>
        </w:rPr>
      </w:pPr>
      <w:r w:rsidRPr="00E77111">
        <w:rPr>
          <w:rFonts w:ascii="Tw Cen MT" w:hAnsi="Tw Cen MT" w:cs="Arial"/>
          <w:color w:val="000000" w:themeColor="text1"/>
        </w:rPr>
        <w:t>Hence, the perimete</w:t>
      </w:r>
      <w:r>
        <w:rPr>
          <w:rFonts w:ascii="Tw Cen MT" w:hAnsi="Tw Cen MT" w:cs="Arial"/>
          <w:color w:val="000000" w:themeColor="text1"/>
        </w:rPr>
        <w:t xml:space="preserve">r of this rhombus </w:t>
      </w:r>
      <w:r w:rsidRPr="00E77111">
        <w:rPr>
          <w:rFonts w:ascii="Tw Cen MT" w:hAnsi="Tw Cen MT" w:cs="Arial"/>
          <w:b/>
          <w:color w:val="000000" w:themeColor="text1"/>
        </w:rPr>
        <w:t>P = 4a = 4*4 = 16cm.</w:t>
      </w:r>
    </w:p>
    <w:p w:rsidR="003A60A4" w:rsidRPr="00C02669" w:rsidRDefault="003A60A4" w:rsidP="003A60A4">
      <w:pPr>
        <w:pStyle w:val="NormalWeb"/>
        <w:numPr>
          <w:ilvl w:val="0"/>
          <w:numId w:val="73"/>
        </w:numPr>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Thus, the multiple methods used to calculate the perimeter of a rhombus in</w:t>
      </w:r>
      <w:r>
        <w:rPr>
          <w:rFonts w:ascii="Tw Cen MT" w:hAnsi="Tw Cen MT" w:cs="Arial"/>
          <w:color w:val="000000" w:themeColor="text1"/>
        </w:rPr>
        <w:t xml:space="preserve"> Java programming is</w:t>
      </w:r>
    </w:p>
    <w:p w:rsidR="003A60A4" w:rsidRDefault="003A60A4" w:rsidP="003A60A4">
      <w:pPr>
        <w:pStyle w:val="Heading2"/>
        <w:spacing w:before="228" w:line="240" w:lineRule="atLeast"/>
        <w:jc w:val="both"/>
        <w:rPr>
          <w:rFonts w:ascii="Tw Cen MT" w:hAnsi="Tw Cen MT" w:cs="Arial"/>
          <w:bCs w:val="0"/>
          <w:color w:val="000000" w:themeColor="text1"/>
          <w:sz w:val="24"/>
          <w:szCs w:val="24"/>
        </w:rPr>
      </w:pPr>
      <w:r>
        <w:rPr>
          <w:rFonts w:ascii="Tw Cen MT" w:hAnsi="Tw Cen MT" w:cs="Arial"/>
          <w:bCs w:val="0"/>
          <w:color w:val="000000" w:themeColor="text1"/>
          <w:sz w:val="24"/>
          <w:szCs w:val="24"/>
        </w:rPr>
        <w:lastRenderedPageBreak/>
        <w:t>Method – 1</w:t>
      </w:r>
      <w:r w:rsidRPr="00C02669">
        <w:rPr>
          <w:rFonts w:ascii="Tw Cen MT" w:hAnsi="Tw Cen MT" w:cs="Arial"/>
          <w:bCs w:val="0"/>
          <w:color w:val="000000" w:themeColor="text1"/>
          <w:sz w:val="24"/>
          <w:szCs w:val="24"/>
        </w:rPr>
        <w:t xml:space="preserve"> Using Scanner Class</w:t>
      </w:r>
    </w:p>
    <w:p w:rsidR="003A60A4" w:rsidRPr="00E77111" w:rsidRDefault="003A60A4" w:rsidP="003A60A4">
      <w:r>
        <w:rPr>
          <w:noProof/>
        </w:rPr>
        <w:drawing>
          <wp:inline distT="0" distB="0" distL="0" distR="0">
            <wp:extent cx="4273171" cy="1761700"/>
            <wp:effectExtent l="19050" t="0" r="0" b="0"/>
            <wp:docPr id="28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1" cstate="print"/>
                    <a:srcRect/>
                    <a:stretch>
                      <a:fillRect/>
                    </a:stretch>
                  </pic:blipFill>
                  <pic:spPr bwMode="auto">
                    <a:xfrm>
                      <a:off x="0" y="0"/>
                      <a:ext cx="4275248" cy="1762556"/>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the side of the </w:t>
            </w:r>
            <w:r w:rsidRPr="00C02669">
              <w:rPr>
                <w:rStyle w:val="crayon-v"/>
                <w:rFonts w:ascii="Tw Cen MT" w:hAnsi="Tw Cen MT" w:cs="Arial"/>
                <w:color w:val="000000" w:themeColor="text1"/>
                <w:sz w:val="24"/>
                <w:szCs w:val="24"/>
                <w:bdr w:val="none" w:sz="0" w:space="0" w:color="auto" w:frame="1"/>
              </w:rPr>
              <w:t>Rhombus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Rhombus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16.0</w:t>
            </w:r>
          </w:p>
        </w:tc>
      </w:tr>
    </w:tbl>
    <w:p w:rsidR="003A60A4" w:rsidRDefault="003A60A4" w:rsidP="003A60A4">
      <w:pPr>
        <w:pStyle w:val="Heading3"/>
        <w:spacing w:before="228" w:line="240" w:lineRule="atLeast"/>
        <w:jc w:val="both"/>
        <w:rPr>
          <w:rFonts w:ascii="Tw Cen MT" w:hAnsi="Tw Cen MT" w:cs="Arial"/>
          <w:bCs w:val="0"/>
          <w:color w:val="000000" w:themeColor="text1"/>
          <w:sz w:val="24"/>
          <w:szCs w:val="24"/>
        </w:rPr>
      </w:pPr>
      <w:r w:rsidRPr="00C02669">
        <w:rPr>
          <w:rFonts w:ascii="Tw Cen MT" w:hAnsi="Tw Cen MT" w:cs="Arial"/>
          <w:bCs w:val="0"/>
          <w:color w:val="000000" w:themeColor="text1"/>
          <w:sz w:val="24"/>
          <w:szCs w:val="24"/>
        </w:rPr>
        <w:t>Method – 2 Using Command Line Arguments</w:t>
      </w:r>
    </w:p>
    <w:p w:rsidR="003A60A4" w:rsidRPr="00E77111" w:rsidRDefault="003A60A4" w:rsidP="003A60A4">
      <w:r>
        <w:rPr>
          <w:noProof/>
        </w:rPr>
        <w:drawing>
          <wp:inline distT="0" distB="0" distL="0" distR="0">
            <wp:extent cx="4372628" cy="1487606"/>
            <wp:effectExtent l="19050" t="0" r="8872"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2" cstate="print"/>
                    <a:srcRect/>
                    <a:stretch>
                      <a:fillRect/>
                    </a:stretch>
                  </pic:blipFill>
                  <pic:spPr bwMode="auto">
                    <a:xfrm>
                      <a:off x="0" y="0"/>
                      <a:ext cx="4372604" cy="1487598"/>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proofErr w:type="spellStart"/>
            <w:r w:rsidRPr="00C02669">
              <w:rPr>
                <w:rStyle w:val="crayon-e"/>
                <w:rFonts w:ascii="Tw Cen MT" w:hAnsi="Tw Cen MT" w:cs="Arial"/>
                <w:color w:val="000000" w:themeColor="text1"/>
                <w:sz w:val="24"/>
                <w:szCs w:val="24"/>
                <w:bdr w:val="none" w:sz="0" w:space="0" w:color="auto" w:frame="1"/>
              </w:rPr>
              <w:t>javac</w:t>
            </w:r>
            <w:proofErr w:type="spellEnd"/>
            <w:r w:rsidRPr="00C02669">
              <w:rPr>
                <w:rStyle w:val="crayon-e"/>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PerimeterOfRhombus1</w:t>
            </w:r>
            <w:r w:rsidRPr="00C02669">
              <w:rPr>
                <w:rStyle w:val="crayon-sy"/>
                <w:rFonts w:ascii="Tw Cen MT" w:hAnsi="Tw Cen MT" w:cs="Arial"/>
                <w:color w:val="000000" w:themeColor="text1"/>
                <w:sz w:val="24"/>
                <w:szCs w:val="24"/>
                <w:bdr w:val="none" w:sz="0" w:space="0" w:color="auto" w:frame="1"/>
              </w:rPr>
              <w:t>.</w:t>
            </w:r>
            <w:r w:rsidRPr="00C02669">
              <w:rPr>
                <w:rStyle w:val="crayon-e"/>
                <w:rFonts w:ascii="Tw Cen MT" w:hAnsi="Tw Cen MT" w:cs="Arial"/>
                <w:color w:val="000000" w:themeColor="text1"/>
                <w:sz w:val="24"/>
                <w:szCs w:val="24"/>
                <w:bdr w:val="none" w:sz="0" w:space="0" w:color="auto" w:frame="1"/>
              </w:rPr>
              <w:t>java</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java </w:t>
            </w:r>
            <w:r w:rsidRPr="00C02669">
              <w:rPr>
                <w:rStyle w:val="crayon-i"/>
                <w:rFonts w:ascii="Tw Cen MT" w:hAnsi="Tw Cen MT" w:cs="Arial"/>
                <w:color w:val="000000" w:themeColor="text1"/>
                <w:sz w:val="24"/>
                <w:szCs w:val="24"/>
                <w:bdr w:val="none" w:sz="0" w:space="0" w:color="auto" w:frame="1"/>
              </w:rPr>
              <w:t>PerimeterOfRhombus1</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perimeter of Rhombus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16.0</w:t>
            </w:r>
          </w:p>
        </w:tc>
      </w:tr>
    </w:tbl>
    <w:p w:rsidR="003A60A4" w:rsidRPr="00C02669" w:rsidRDefault="003A60A4" w:rsidP="003A60A4">
      <w:pPr>
        <w:pStyle w:val="Heading4"/>
        <w:spacing w:before="0" w:line="240" w:lineRule="atLeast"/>
        <w:jc w:val="both"/>
        <w:rPr>
          <w:rFonts w:ascii="Tw Cen MT" w:hAnsi="Tw Cen MT" w:cs="Arial"/>
          <w:b w:val="0"/>
          <w:bCs w:val="0"/>
          <w:i w:val="0"/>
          <w:color w:val="000000" w:themeColor="text1"/>
          <w:sz w:val="24"/>
          <w:szCs w:val="24"/>
          <w:bdr w:val="none" w:sz="0" w:space="0" w:color="auto" w:frame="1"/>
        </w:rPr>
      </w:pPr>
    </w:p>
    <w:p w:rsidR="003A60A4" w:rsidRDefault="003A60A4" w:rsidP="003A60A4">
      <w:pPr>
        <w:pStyle w:val="Heading4"/>
        <w:spacing w:before="0" w:line="240" w:lineRule="atLeast"/>
        <w:jc w:val="both"/>
        <w:rPr>
          <w:rFonts w:ascii="Tw Cen MT" w:hAnsi="Tw Cen MT" w:cs="Arial"/>
          <w:bCs w:val="0"/>
          <w:i w:val="0"/>
          <w:color w:val="000000" w:themeColor="text1"/>
          <w:sz w:val="24"/>
          <w:szCs w:val="24"/>
          <w:bdr w:val="none" w:sz="0" w:space="0" w:color="auto" w:frame="1"/>
        </w:rPr>
      </w:pPr>
      <w:r w:rsidRPr="00C02669">
        <w:rPr>
          <w:rFonts w:ascii="Tw Cen MT" w:hAnsi="Tw Cen MT" w:cs="Arial"/>
          <w:bCs w:val="0"/>
          <w:i w:val="0"/>
          <w:color w:val="000000" w:themeColor="text1"/>
          <w:sz w:val="24"/>
          <w:szCs w:val="24"/>
          <w:bdr w:val="none" w:sz="0" w:space="0" w:color="auto" w:frame="1"/>
        </w:rPr>
        <w:t>Method – 3 Using Static Function</w:t>
      </w:r>
    </w:p>
    <w:p w:rsidR="003A60A4" w:rsidRPr="00E77111" w:rsidRDefault="003A60A4" w:rsidP="003A60A4">
      <w:r>
        <w:rPr>
          <w:noProof/>
        </w:rPr>
        <w:drawing>
          <wp:inline distT="0" distB="0" distL="0" distR="0">
            <wp:extent cx="3944261" cy="2245057"/>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3" cstate="print"/>
                    <a:srcRect/>
                    <a:stretch>
                      <a:fillRect/>
                    </a:stretch>
                  </pic:blipFill>
                  <pic:spPr bwMode="auto">
                    <a:xfrm>
                      <a:off x="0" y="0"/>
                      <a:ext cx="3943977" cy="2244896"/>
                    </a:xfrm>
                    <a:prstGeom prst="rect">
                      <a:avLst/>
                    </a:prstGeom>
                    <a:noFill/>
                    <a:ln w="9525">
                      <a:noFill/>
                      <a:miter lim="800000"/>
                      <a:headEnd/>
                      <a:tailEnd/>
                    </a:ln>
                  </pic:spPr>
                </pic:pic>
              </a:graphicData>
            </a:graphic>
          </wp:inline>
        </w:drawing>
      </w:r>
    </w:p>
    <w:p w:rsidR="003A60A4" w:rsidRPr="00C02669" w:rsidRDefault="003A60A4" w:rsidP="003A60A4">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3A60A4" w:rsidRPr="00C02669" w:rsidRDefault="003A60A4"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w:t>
            </w:r>
          </w:p>
        </w:tc>
        <w:tc>
          <w:tcPr>
            <w:tcW w:w="5468" w:type="dxa"/>
            <w:tcBorders>
              <w:top w:val="nil"/>
              <w:left w:val="nil"/>
              <w:bottom w:val="nil"/>
              <w:right w:val="nil"/>
            </w:tcBorders>
            <w:vAlign w:val="center"/>
            <w:hideMark/>
          </w:tcPr>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the side of the </w:t>
            </w:r>
            <w:r w:rsidRPr="00C02669">
              <w:rPr>
                <w:rStyle w:val="crayon-v"/>
                <w:rFonts w:ascii="Tw Cen MT" w:hAnsi="Tw Cen MT" w:cs="Arial"/>
                <w:color w:val="000000" w:themeColor="text1"/>
                <w:sz w:val="24"/>
                <w:szCs w:val="24"/>
                <w:bdr w:val="none" w:sz="0" w:space="0" w:color="auto" w:frame="1"/>
              </w:rPr>
              <w:t>Rhombus</w:t>
            </w:r>
            <w:r w:rsidRPr="00C02669">
              <w:rPr>
                <w:rStyle w:val="crayon-o"/>
                <w:rFonts w:ascii="Tw Cen MT" w:hAnsi="Tw Cen MT" w:cs="Arial"/>
                <w:color w:val="000000" w:themeColor="text1"/>
                <w:sz w:val="24"/>
                <w:szCs w:val="24"/>
                <w:bdr w:val="none" w:sz="0" w:space="0" w:color="auto" w:frame="1"/>
              </w:rPr>
              <w:t>:</w:t>
            </w:r>
            <w:r w:rsidRPr="00C02669">
              <w:rPr>
                <w:rStyle w:val="crayon-cn"/>
                <w:rFonts w:ascii="Tw Cen MT" w:hAnsi="Tw Cen MT" w:cs="Arial"/>
                <w:color w:val="000000" w:themeColor="text1"/>
                <w:sz w:val="24"/>
                <w:szCs w:val="24"/>
                <w:bdr w:val="none" w:sz="0" w:space="0" w:color="auto" w:frame="1"/>
              </w:rPr>
              <w:t>4</w:t>
            </w:r>
          </w:p>
          <w:p w:rsidR="003A60A4" w:rsidRPr="00C02669" w:rsidRDefault="003A60A4"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perimeter of Rhombus </w:t>
            </w:r>
            <w:r w:rsidRPr="00C02669">
              <w:rPr>
                <w:rStyle w:val="crayon-st"/>
                <w:rFonts w:ascii="Tw Cen MT" w:hAnsi="Tw Cen MT" w:cs="Arial"/>
                <w:color w:val="000000" w:themeColor="text1"/>
                <w:sz w:val="24"/>
                <w:szCs w:val="24"/>
                <w:bdr w:val="none" w:sz="0" w:space="0" w:color="auto" w:frame="1"/>
              </w:rPr>
              <w:t>is</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cn"/>
                <w:rFonts w:ascii="Tw Cen MT" w:hAnsi="Tw Cen MT" w:cs="Arial"/>
                <w:color w:val="000000" w:themeColor="text1"/>
                <w:sz w:val="24"/>
                <w:szCs w:val="24"/>
                <w:bdr w:val="none" w:sz="0" w:space="0" w:color="auto" w:frame="1"/>
              </w:rPr>
              <w:t>16.0</w:t>
            </w:r>
          </w:p>
        </w:tc>
      </w:tr>
    </w:tbl>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Program – 14 Java Program </w:t>
      </w:r>
      <w:r>
        <w:rPr>
          <w:rFonts w:ascii="Tw Cen MT" w:eastAsia="Times New Roman" w:hAnsi="Tw Cen MT" w:cs="Arial"/>
          <w:b/>
          <w:bCs/>
          <w:color w:val="000000" w:themeColor="text1"/>
          <w:kern w:val="36"/>
          <w:sz w:val="24"/>
          <w:szCs w:val="24"/>
          <w:bdr w:val="none" w:sz="0" w:space="0" w:color="auto" w:frame="1"/>
        </w:rPr>
        <w:t>to calculate Volume o</w:t>
      </w:r>
      <w:r w:rsidRPr="00C02669">
        <w:rPr>
          <w:rFonts w:ascii="Tw Cen MT" w:eastAsia="Times New Roman" w:hAnsi="Tw Cen MT" w:cs="Arial"/>
          <w:b/>
          <w:bCs/>
          <w:color w:val="000000" w:themeColor="text1"/>
          <w:kern w:val="36"/>
          <w:sz w:val="24"/>
          <w:szCs w:val="24"/>
          <w:bdr w:val="none" w:sz="0" w:space="0" w:color="auto" w:frame="1"/>
        </w:rPr>
        <w:t>f Cone</w:t>
      </w:r>
    </w:p>
    <w:p w:rsidR="003A60A4" w:rsidRPr="00C02669" w:rsidRDefault="003A60A4" w:rsidP="003A60A4">
      <w:pPr>
        <w:spacing w:after="0" w:line="240" w:lineRule="auto"/>
        <w:jc w:val="both"/>
        <w:rPr>
          <w:rFonts w:ascii="Tw Cen MT" w:eastAsia="Times New Roman" w:hAnsi="Tw Cen MT" w:cs="Arial"/>
          <w:b/>
          <w:bCs/>
          <w:color w:val="000000" w:themeColor="text1"/>
          <w:sz w:val="24"/>
          <w:szCs w:val="24"/>
        </w:rPr>
      </w:pPr>
      <w:r w:rsidRPr="00C02669">
        <w:rPr>
          <w:rFonts w:ascii="Tw Cen MT" w:eastAsia="Times New Roman" w:hAnsi="Tw Cen MT" w:cs="Arial"/>
          <w:b/>
          <w:bCs/>
          <w:color w:val="000000" w:themeColor="text1"/>
          <w:sz w:val="24"/>
          <w:szCs w:val="24"/>
        </w:rPr>
        <w:t>What is a cone?</w:t>
      </w:r>
    </w:p>
    <w:p w:rsidR="003A60A4" w:rsidRPr="00C02669" w:rsidRDefault="003A60A4" w:rsidP="003A60A4">
      <w:pPr>
        <w:spacing w:after="0" w:line="240" w:lineRule="auto"/>
        <w:jc w:val="both"/>
        <w:rPr>
          <w:rFonts w:ascii="Tw Cen MT" w:eastAsia="Times New Roman" w:hAnsi="Tw Cen MT" w:cs="Arial"/>
          <w:bCs/>
          <w:color w:val="000000" w:themeColor="text1"/>
          <w:sz w:val="24"/>
          <w:szCs w:val="24"/>
        </w:rPr>
      </w:pPr>
      <w:r w:rsidRPr="00C02669">
        <w:rPr>
          <w:rFonts w:ascii="Tw Cen MT" w:eastAsia="Times New Roman" w:hAnsi="Tw Cen MT" w:cs="Arial"/>
          <w:bCs/>
          <w:noProof/>
          <w:color w:val="000000" w:themeColor="text1"/>
          <w:sz w:val="24"/>
          <w:szCs w:val="24"/>
        </w:rPr>
        <w:drawing>
          <wp:anchor distT="0" distB="0" distL="114300" distR="114300" simplePos="0" relativeHeight="251717632" behindDoc="0" locked="0" layoutInCell="1" allowOverlap="1">
            <wp:simplePos x="0" y="0"/>
            <wp:positionH relativeFrom="column">
              <wp:posOffset>4522470</wp:posOffset>
            </wp:positionH>
            <wp:positionV relativeFrom="paragraph">
              <wp:posOffset>10160</wp:posOffset>
            </wp:positionV>
            <wp:extent cx="1948180" cy="1290320"/>
            <wp:effectExtent l="19050" t="0" r="0" b="0"/>
            <wp:wrapThrough wrapText="bothSides">
              <wp:wrapPolygon edited="0">
                <wp:start x="-211" y="0"/>
                <wp:lineTo x="-211" y="21366"/>
                <wp:lineTo x="21544" y="21366"/>
                <wp:lineTo x="21544" y="0"/>
                <wp:lineTo x="-211" y="0"/>
              </wp:wrapPolygon>
            </wp:wrapThrough>
            <wp:docPr id="45" name="Picture 28" descr="volume of cone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 of cone java program"/>
                    <pic:cNvPicPr>
                      <a:picLocks noChangeAspect="1" noChangeArrowheads="1"/>
                    </pic:cNvPicPr>
                  </pic:nvPicPr>
                  <pic:blipFill>
                    <a:blip r:embed="rId304" cstate="print"/>
                    <a:srcRect l="4830" t="17137" r="6954" b="5048"/>
                    <a:stretch>
                      <a:fillRect/>
                    </a:stretch>
                  </pic:blipFill>
                  <pic:spPr bwMode="auto">
                    <a:xfrm>
                      <a:off x="0" y="0"/>
                      <a:ext cx="1948180" cy="1290320"/>
                    </a:xfrm>
                    <a:prstGeom prst="rect">
                      <a:avLst/>
                    </a:prstGeom>
                    <a:noFill/>
                    <a:ln w="9525">
                      <a:noFill/>
                      <a:miter lim="800000"/>
                      <a:headEnd/>
                      <a:tailEnd/>
                    </a:ln>
                  </pic:spPr>
                </pic:pic>
              </a:graphicData>
            </a:graphic>
          </wp:anchor>
        </w:drawing>
      </w:r>
      <w:r w:rsidRPr="00C02669">
        <w:rPr>
          <w:rFonts w:ascii="Tw Cen MT" w:eastAsia="Times New Roman" w:hAnsi="Tw Cen MT" w:cs="Arial"/>
          <w:bCs/>
          <w:color w:val="000000" w:themeColor="text1"/>
          <w:sz w:val="24"/>
          <w:szCs w:val="24"/>
        </w:rPr>
        <w:t>A cone is a three-dimensional geometric shape that tapers smoothly from a flat base to a point called the apex or vertex.</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 xml:space="preserve">Formula: </w:t>
      </w:r>
    </w:p>
    <w:p w:rsidR="003A60A4" w:rsidRPr="00C02669" w:rsidRDefault="003A60A4" w:rsidP="003A60A4">
      <w:pPr>
        <w:spacing w:after="0" w:line="240" w:lineRule="auto"/>
        <w:jc w:val="both"/>
        <w:rPr>
          <w:rFonts w:ascii="Tw Cen MT" w:eastAsia="Times New Roman" w:hAnsi="Tw Cen MT" w:cs="Arial"/>
          <w:bCs/>
          <w:color w:val="000000" w:themeColor="text1"/>
          <w:sz w:val="24"/>
          <w:szCs w:val="24"/>
        </w:rPr>
      </w:pPr>
      <w:r w:rsidRPr="00C02669">
        <w:rPr>
          <w:rFonts w:ascii="Tw Cen MT" w:eastAsia="Times New Roman" w:hAnsi="Tw Cen MT" w:cs="Arial"/>
          <w:bCs/>
          <w:color w:val="000000" w:themeColor="text1"/>
          <w:sz w:val="24"/>
          <w:szCs w:val="24"/>
        </w:rPr>
        <w:t xml:space="preserve">Volume: </w:t>
      </w:r>
      <m:oMath>
        <m:r>
          <w:rPr>
            <w:rFonts w:ascii="Cambria Math" w:eastAsia="Times New Roman" w:hAnsi="Cambria Math" w:cs="Arial"/>
            <w:color w:val="000000" w:themeColor="text1"/>
            <w:sz w:val="24"/>
            <w:szCs w:val="24"/>
          </w:rPr>
          <m:t xml:space="preserve"> π*</m:t>
        </m:r>
        <m:sSup>
          <m:sSupPr>
            <m:ctrlPr>
              <w:rPr>
                <w:rFonts w:ascii="Cambria Math" w:eastAsia="Times New Roman" w:hAnsi="Cambria Math" w:cs="Arial"/>
                <w:bCs/>
                <w:i/>
                <w:color w:val="000000" w:themeColor="text1"/>
                <w:sz w:val="24"/>
                <w:szCs w:val="24"/>
              </w:rPr>
            </m:ctrlPr>
          </m:sSupPr>
          <m:e>
            <m:r>
              <w:rPr>
                <w:rFonts w:ascii="Cambria Math" w:eastAsia="Times New Roman" w:hAnsi="Cambria Math" w:cs="Arial"/>
                <w:color w:val="000000" w:themeColor="text1"/>
                <w:sz w:val="24"/>
                <w:szCs w:val="24"/>
              </w:rPr>
              <m:t>r</m:t>
            </m:r>
          </m:e>
          <m:sup>
            <m:r>
              <w:rPr>
                <w:rFonts w:ascii="Cambria Math" w:eastAsia="Times New Roman" w:hAnsi="Cambria Math" w:cs="Arial"/>
                <w:color w:val="000000" w:themeColor="text1"/>
                <w:sz w:val="24"/>
                <w:szCs w:val="24"/>
              </w:rPr>
              <m:t>2</m:t>
            </m:r>
          </m:sup>
        </m:sSup>
        <m:r>
          <w:rPr>
            <w:rFonts w:ascii="Cambria Math" w:eastAsia="Times New Roman" w:hAnsi="Cambria Math" w:cs="Arial"/>
            <w:color w:val="000000" w:themeColor="text1"/>
            <w:sz w:val="24"/>
            <w:szCs w:val="24"/>
          </w:rPr>
          <m:t>*</m:t>
        </m:r>
        <m:d>
          <m:dPr>
            <m:ctrlPr>
              <w:rPr>
                <w:rFonts w:ascii="Cambria Math" w:eastAsia="Times New Roman" w:hAnsi="Cambria Math" w:cs="Arial"/>
                <w:bCs/>
                <w:i/>
                <w:color w:val="000000" w:themeColor="text1"/>
                <w:sz w:val="24"/>
                <w:szCs w:val="24"/>
              </w:rPr>
            </m:ctrlPr>
          </m:dPr>
          <m:e>
            <m:r>
              <w:rPr>
                <w:rFonts w:ascii="Cambria Math" w:eastAsia="Times New Roman" w:hAnsi="Cambria Math" w:cs="Arial"/>
                <w:color w:val="000000" w:themeColor="text1"/>
                <w:sz w:val="24"/>
                <w:szCs w:val="24"/>
              </w:rPr>
              <m:t>h/3</m:t>
            </m:r>
          </m:e>
        </m:d>
      </m:oMath>
    </w:p>
    <w:p w:rsidR="003A60A4" w:rsidRPr="00C02669" w:rsidRDefault="003A60A4" w:rsidP="003A60A4">
      <w:pPr>
        <w:spacing w:after="0" w:line="240" w:lineRule="auto"/>
        <w:jc w:val="both"/>
        <w:rPr>
          <w:rFonts w:ascii="Tw Cen MT" w:eastAsia="Times New Roman" w:hAnsi="Tw Cen MT" w:cs="Arial"/>
          <w:bCs/>
          <w:color w:val="000000" w:themeColor="text1"/>
          <w:sz w:val="24"/>
          <w:szCs w:val="24"/>
        </w:rPr>
      </w:pPr>
      <w:r w:rsidRPr="00C02669">
        <w:rPr>
          <w:rFonts w:ascii="Tw Cen MT" w:eastAsia="Times New Roman" w:hAnsi="Tw Cen MT" w:cs="Arial"/>
          <w:bCs/>
          <w:color w:val="000000" w:themeColor="text1"/>
          <w:sz w:val="24"/>
          <w:szCs w:val="24"/>
        </w:rPr>
        <w:t xml:space="preserve">Surface area: </w:t>
      </w:r>
      <m:oMath>
        <m:r>
          <w:rPr>
            <w:rFonts w:ascii="Cambria Math" w:eastAsia="Times New Roman" w:hAnsi="Cambria Math" w:cs="Arial"/>
            <w:color w:val="000000" w:themeColor="text1"/>
            <w:sz w:val="24"/>
            <w:szCs w:val="24"/>
          </w:rPr>
          <m:t>π*</m:t>
        </m:r>
        <m:sSup>
          <m:sSupPr>
            <m:ctrlPr>
              <w:rPr>
                <w:rFonts w:ascii="Cambria Math" w:eastAsia="Times New Roman" w:hAnsi="Cambria Math" w:cs="Arial"/>
                <w:bCs/>
                <w:i/>
                <w:color w:val="000000" w:themeColor="text1"/>
                <w:sz w:val="24"/>
                <w:szCs w:val="24"/>
              </w:rPr>
            </m:ctrlPr>
          </m:sSupPr>
          <m:e>
            <m:r>
              <w:rPr>
                <w:rFonts w:ascii="Cambria Math" w:eastAsia="Times New Roman" w:hAnsi="Cambria Math" w:cs="Arial"/>
                <w:color w:val="000000" w:themeColor="text1"/>
                <w:sz w:val="24"/>
                <w:szCs w:val="24"/>
              </w:rPr>
              <m:t>r</m:t>
            </m:r>
          </m:e>
          <m:sup>
            <m:r>
              <w:rPr>
                <w:rFonts w:ascii="Cambria Math" w:eastAsia="Times New Roman" w:hAnsi="Cambria Math" w:cs="Arial"/>
                <w:color w:val="000000" w:themeColor="text1"/>
                <w:sz w:val="24"/>
                <w:szCs w:val="24"/>
              </w:rPr>
              <m:t>2</m:t>
            </m:r>
          </m:sup>
        </m:sSup>
      </m:oMath>
    </w:p>
    <w:p w:rsidR="003A60A4" w:rsidRPr="00C02669" w:rsidRDefault="003A60A4" w:rsidP="003A60A4">
      <w:pPr>
        <w:spacing w:after="0" w:line="240" w:lineRule="auto"/>
        <w:jc w:val="both"/>
        <w:rPr>
          <w:rFonts w:ascii="Tw Cen MT" w:eastAsia="Times New Roman" w:hAnsi="Tw Cen MT" w:cs="Arial"/>
          <w:bCs/>
          <w:color w:val="000000" w:themeColor="text1"/>
          <w:sz w:val="24"/>
          <w:szCs w:val="24"/>
        </w:rPr>
      </w:pPr>
      <w:r w:rsidRPr="00C02669">
        <w:rPr>
          <w:rFonts w:ascii="Tw Cen MT" w:eastAsia="Times New Roman" w:hAnsi="Tw Cen MT" w:cs="Arial"/>
          <w:bCs/>
          <w:color w:val="000000" w:themeColor="text1"/>
          <w:sz w:val="24"/>
          <w:szCs w:val="24"/>
        </w:rPr>
        <w:t>No. of faces: 1</w:t>
      </w:r>
    </w:p>
    <w:p w:rsidR="003A60A4" w:rsidRPr="00C02669" w:rsidRDefault="003A60A4" w:rsidP="003A60A4">
      <w:pPr>
        <w:spacing w:after="0" w:line="240" w:lineRule="auto"/>
        <w:jc w:val="both"/>
        <w:rPr>
          <w:rFonts w:ascii="Tw Cen MT" w:eastAsia="Times New Roman" w:hAnsi="Tw Cen MT" w:cs="Arial"/>
          <w:bCs/>
          <w:color w:val="000000" w:themeColor="text1"/>
          <w:sz w:val="24"/>
          <w:szCs w:val="24"/>
        </w:rPr>
      </w:pPr>
      <w:r w:rsidRPr="00C02669">
        <w:rPr>
          <w:rFonts w:ascii="Tw Cen MT" w:eastAsia="Times New Roman" w:hAnsi="Tw Cen MT" w:cs="Arial"/>
          <w:bCs/>
          <w:color w:val="000000" w:themeColor="text1"/>
          <w:sz w:val="24"/>
          <w:szCs w:val="24"/>
        </w:rPr>
        <w:t>Shapes with similar faces: Cylinder</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Cs/>
          <w:color w:val="000000" w:themeColor="text1"/>
          <w:sz w:val="24"/>
          <w:szCs w:val="24"/>
        </w:rPr>
        <w:t>Base shape: Circle</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
    <w:p w:rsidR="003A60A4" w:rsidRDefault="003A60A4" w:rsidP="003A60A4">
      <w:pPr>
        <w:spacing w:after="0" w:line="240" w:lineRule="auto"/>
        <w:jc w:val="both"/>
        <w:rPr>
          <w:rFonts w:ascii="Tw Cen MT" w:eastAsia="Times New Roman" w:hAnsi="Tw Cen MT" w:cs="Arial"/>
          <w:b/>
          <w:bCs/>
          <w:color w:val="000000" w:themeColor="text1"/>
          <w:sz w:val="24"/>
          <w:szCs w:val="24"/>
        </w:rPr>
      </w:pPr>
      <w:r w:rsidRPr="00C02669">
        <w:rPr>
          <w:rFonts w:ascii="Tw Cen MT" w:eastAsia="Times New Roman" w:hAnsi="Tw Cen MT" w:cs="Arial"/>
          <w:b/>
          <w:bCs/>
          <w:color w:val="000000" w:themeColor="text1"/>
          <w:sz w:val="24"/>
          <w:szCs w:val="24"/>
        </w:rPr>
        <w:t>Method - 1: To determine the volume of a cone by using the formula</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3542010" cy="1849271"/>
            <wp:effectExtent l="19050" t="0" r="1290" b="0"/>
            <wp:docPr id="28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5" cstate="print"/>
                    <a:srcRect/>
                    <a:stretch>
                      <a:fillRect/>
                    </a:stretch>
                  </pic:blipFill>
                  <pic:spPr bwMode="auto">
                    <a:xfrm>
                      <a:off x="0" y="0"/>
                      <a:ext cx="3543917" cy="1850267"/>
                    </a:xfrm>
                    <a:prstGeom prst="rect">
                      <a:avLst/>
                    </a:prstGeom>
                    <a:noFill/>
                    <a:ln w="9525">
                      <a:noFill/>
                      <a:miter lim="800000"/>
                      <a:headEnd/>
                      <a:tailEnd/>
                    </a:ln>
                  </pic:spPr>
                </pic:pic>
              </a:graphicData>
            </a:graphic>
          </wp:inline>
        </w:drawing>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Output:</w:t>
      </w:r>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tc>
        <w:tc>
          <w:tcPr>
            <w:tcW w:w="5468"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the radius of cone:</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the height of cone:</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Volume Of Cone is: 261.80</w:t>
            </w:r>
          </w:p>
        </w:tc>
      </w:tr>
    </w:tbl>
    <w:p w:rsidR="003A60A4" w:rsidRPr="00C02669" w:rsidRDefault="003A60A4" w:rsidP="003A60A4">
      <w:pPr>
        <w:spacing w:after="0" w:line="240" w:lineRule="auto"/>
        <w:jc w:val="both"/>
        <w:rPr>
          <w:rFonts w:ascii="Tw Cen MT" w:eastAsia="Times New Roman" w:hAnsi="Tw Cen MT" w:cs="Arial"/>
          <w:b/>
          <w:bCs/>
          <w:color w:val="000000" w:themeColor="text1"/>
          <w:sz w:val="24"/>
          <w:szCs w:val="24"/>
        </w:rPr>
      </w:pP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Method - 2 Using </w:t>
      </w:r>
      <w:hyperlink r:id="rId306" w:history="1">
        <w:r w:rsidRPr="00C02669">
          <w:rPr>
            <w:rFonts w:ascii="Tw Cen MT" w:eastAsia="Times New Roman" w:hAnsi="Tw Cen MT" w:cs="Arial"/>
            <w:b/>
            <w:bCs/>
            <w:color w:val="000000" w:themeColor="text1"/>
            <w:sz w:val="24"/>
            <w:szCs w:val="24"/>
          </w:rPr>
          <w:t>command line arguments </w:t>
        </w:r>
      </w:hyperlink>
      <w:r w:rsidRPr="00C02669">
        <w:rPr>
          <w:rFonts w:ascii="Tw Cen MT" w:eastAsia="Times New Roman" w:hAnsi="Tw Cen MT" w:cs="Arial"/>
          <w:b/>
          <w:bCs/>
          <w:color w:val="000000" w:themeColor="text1"/>
          <w:sz w:val="24"/>
          <w:szCs w:val="24"/>
        </w:rPr>
        <w:t>with online execution tool</w:t>
      </w:r>
    </w:p>
    <w:p w:rsidR="003A60A4"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3764692" cy="1617260"/>
            <wp:effectExtent l="19050" t="0" r="7208"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7" cstate="print"/>
                    <a:srcRect/>
                    <a:stretch>
                      <a:fillRect/>
                    </a:stretch>
                  </pic:blipFill>
                  <pic:spPr bwMode="auto">
                    <a:xfrm>
                      <a:off x="0" y="0"/>
                      <a:ext cx="3764473" cy="1617166"/>
                    </a:xfrm>
                    <a:prstGeom prst="rect">
                      <a:avLst/>
                    </a:prstGeom>
                    <a:noFill/>
                    <a:ln w="9525">
                      <a:noFill/>
                      <a:miter lim="800000"/>
                      <a:headEnd/>
                      <a:tailEnd/>
                    </a:ln>
                  </pic:spPr>
                </pic:pic>
              </a:graphicData>
            </a:graphic>
          </wp:inline>
        </w:drawing>
      </w:r>
    </w:p>
    <w:p w:rsidR="003A60A4" w:rsidRDefault="003A60A4" w:rsidP="003A60A4">
      <w:pPr>
        <w:spacing w:after="0" w:line="240" w:lineRule="auto"/>
        <w:jc w:val="both"/>
        <w:rPr>
          <w:rFonts w:ascii="Tw Cen MT" w:eastAsia="Times New Roman" w:hAnsi="Tw Cen MT" w:cs="Arial"/>
          <w:b/>
          <w:bCs/>
          <w:color w:val="000000" w:themeColor="text1"/>
          <w:sz w:val="24"/>
          <w:szCs w:val="24"/>
        </w:rPr>
      </w:pP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 xml:space="preserve">Online Execution </w:t>
      </w:r>
      <w:proofErr w:type="gramStart"/>
      <w:r w:rsidRPr="00C02669">
        <w:rPr>
          <w:rFonts w:ascii="Tw Cen MT" w:eastAsia="Times New Roman" w:hAnsi="Tw Cen MT" w:cs="Arial"/>
          <w:b/>
          <w:bCs/>
          <w:color w:val="000000" w:themeColor="text1"/>
          <w:sz w:val="24"/>
          <w:szCs w:val="24"/>
        </w:rPr>
        <w:t>And</w:t>
      </w:r>
      <w:proofErr w:type="gramEnd"/>
      <w:r w:rsidRPr="00C02669">
        <w:rPr>
          <w:rFonts w:ascii="Tw Cen MT" w:eastAsia="Times New Roman" w:hAnsi="Tw Cen MT" w:cs="Arial"/>
          <w:b/>
          <w:bCs/>
          <w:color w:val="000000" w:themeColor="text1"/>
          <w:sz w:val="24"/>
          <w:szCs w:val="24"/>
        </w:rPr>
        <w:t xml:space="preserve"> Compile Tool for the above java program:</w:t>
      </w:r>
    </w:p>
    <w:p w:rsidR="003A60A4" w:rsidRPr="004D0288" w:rsidRDefault="003A60A4" w:rsidP="003A60A4">
      <w:pPr>
        <w:pStyle w:val="ListParagraph"/>
        <w:numPr>
          <w:ilvl w:val="0"/>
          <w:numId w:val="74"/>
        </w:numPr>
        <w:spacing w:after="0" w:line="240" w:lineRule="auto"/>
        <w:jc w:val="both"/>
        <w:rPr>
          <w:rFonts w:ascii="Tw Cen MT" w:eastAsia="Times New Roman" w:hAnsi="Tw Cen MT" w:cs="Arial"/>
          <w:color w:val="000000" w:themeColor="text1"/>
          <w:sz w:val="24"/>
          <w:szCs w:val="24"/>
        </w:rPr>
      </w:pPr>
      <w:r w:rsidRPr="004D0288">
        <w:rPr>
          <w:rFonts w:ascii="Tw Cen MT" w:eastAsia="Times New Roman" w:hAnsi="Tw Cen MT" w:cs="Arial"/>
          <w:color w:val="000000" w:themeColor="text1"/>
          <w:sz w:val="24"/>
          <w:szCs w:val="24"/>
        </w:rPr>
        <w:t>The difference between the </w:t>
      </w:r>
      <w:r w:rsidRPr="004D0288">
        <w:rPr>
          <w:rFonts w:ascii="Tw Cen MT" w:eastAsia="Times New Roman" w:hAnsi="Tw Cen MT" w:cs="Arial"/>
          <w:bCs/>
          <w:color w:val="000000" w:themeColor="text1"/>
          <w:sz w:val="24"/>
          <w:szCs w:val="24"/>
        </w:rPr>
        <w:t>standard java program</w:t>
      </w:r>
      <w:r>
        <w:rPr>
          <w:rFonts w:ascii="Tw Cen MT" w:eastAsia="Times New Roman" w:hAnsi="Tw Cen MT" w:cs="Arial"/>
          <w:color w:val="000000" w:themeColor="text1"/>
          <w:sz w:val="24"/>
          <w:szCs w:val="24"/>
        </w:rPr>
        <w:t xml:space="preserve"> and </w:t>
      </w:r>
      <w:r w:rsidRPr="004D0288">
        <w:rPr>
          <w:rFonts w:ascii="Tw Cen MT" w:eastAsia="Times New Roman" w:hAnsi="Tw Cen MT" w:cs="Arial"/>
          <w:color w:val="000000" w:themeColor="text1"/>
          <w:sz w:val="24"/>
          <w:szCs w:val="24"/>
        </w:rPr>
        <w:t>command line arguments are nothing but a small change in syntax. Where is in command line arguments using “</w:t>
      </w:r>
      <w:hyperlink r:id="rId308" w:history="1">
        <w:r w:rsidRPr="004D0288">
          <w:rPr>
            <w:rFonts w:ascii="Tw Cen MT" w:eastAsia="Times New Roman" w:hAnsi="Tw Cen MT" w:cs="Arial"/>
            <w:bCs/>
            <w:color w:val="000000" w:themeColor="text1"/>
            <w:sz w:val="24"/>
            <w:szCs w:val="24"/>
          </w:rPr>
          <w:t>Parse</w:t>
        </w:r>
      </w:hyperlink>
      <w:r w:rsidRPr="004D0288">
        <w:rPr>
          <w:rFonts w:ascii="Tw Cen MT" w:eastAsia="Times New Roman" w:hAnsi="Tw Cen MT" w:cs="Arial"/>
          <w:color w:val="000000" w:themeColor="text1"/>
          <w:sz w:val="24"/>
          <w:szCs w:val="24"/>
        </w:rPr>
        <w:t>” are giving the input values before the program executes.</w:t>
      </w:r>
    </w:p>
    <w:p w:rsidR="003A60A4" w:rsidRPr="004D0288" w:rsidRDefault="003A60A4" w:rsidP="003A60A4">
      <w:pPr>
        <w:pStyle w:val="ListParagraph"/>
        <w:numPr>
          <w:ilvl w:val="0"/>
          <w:numId w:val="74"/>
        </w:num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color w:val="000000" w:themeColor="text1"/>
          <w:sz w:val="24"/>
          <w:szCs w:val="24"/>
        </w:rPr>
        <w:t xml:space="preserve">Whereas in example </w:t>
      </w:r>
      <w:r w:rsidRPr="004D0288">
        <w:rPr>
          <w:rFonts w:ascii="Tw Cen MT" w:eastAsia="Times New Roman" w:hAnsi="Tw Cen MT" w:cs="Arial"/>
          <w:color w:val="000000" w:themeColor="text1"/>
          <w:sz w:val="24"/>
          <w:szCs w:val="24"/>
        </w:rPr>
        <w:t>1, we are providing the data values according to the </w:t>
      </w:r>
      <w:r w:rsidRPr="004D0288">
        <w:rPr>
          <w:rFonts w:ascii="Tw Cen MT" w:eastAsia="Times New Roman" w:hAnsi="Tw Cen MT" w:cs="Arial"/>
          <w:b/>
          <w:bCs/>
          <w:color w:val="000000" w:themeColor="text1"/>
          <w:sz w:val="24"/>
          <w:szCs w:val="24"/>
        </w:rPr>
        <w:t>program execution</w:t>
      </w:r>
      <w:r w:rsidRPr="004D0288">
        <w:rPr>
          <w:rFonts w:ascii="Tw Cen MT" w:eastAsia="Times New Roman" w:hAnsi="Tw Cen MT" w:cs="Arial"/>
          <w:color w:val="000000" w:themeColor="text1"/>
          <w:sz w:val="24"/>
          <w:szCs w:val="24"/>
        </w:rPr>
        <w:t> method. If you need to know more information about the parse method;</w:t>
      </w:r>
    </w:p>
    <w:p w:rsidR="003A60A4" w:rsidRPr="004D0288" w:rsidRDefault="003A60A4" w:rsidP="003A60A4">
      <w:pPr>
        <w:pStyle w:val="ListParagraph"/>
        <w:numPr>
          <w:ilvl w:val="0"/>
          <w:numId w:val="74"/>
        </w:numPr>
        <w:spacing w:after="0" w:line="240" w:lineRule="auto"/>
        <w:jc w:val="both"/>
        <w:rPr>
          <w:rFonts w:ascii="Tw Cen MT" w:eastAsia="Times New Roman" w:hAnsi="Tw Cen MT" w:cs="Arial"/>
          <w:color w:val="000000" w:themeColor="text1"/>
          <w:sz w:val="24"/>
          <w:szCs w:val="24"/>
        </w:rPr>
      </w:pPr>
      <w:r w:rsidRPr="004D0288">
        <w:rPr>
          <w:rFonts w:ascii="Tw Cen MT" w:eastAsia="Times New Roman" w:hAnsi="Tw Cen MT" w:cs="Arial"/>
          <w:color w:val="000000" w:themeColor="text1"/>
          <w:sz w:val="24"/>
          <w:szCs w:val="24"/>
        </w:rPr>
        <w:lastRenderedPageBreak/>
        <w:t>Here we share the </w:t>
      </w:r>
      <w:hyperlink r:id="rId309" w:history="1">
        <w:r w:rsidRPr="004D0288">
          <w:rPr>
            <w:rFonts w:ascii="Tw Cen MT" w:eastAsia="Times New Roman" w:hAnsi="Tw Cen MT" w:cs="Arial"/>
            <w:b/>
            <w:bCs/>
            <w:color w:val="000000" w:themeColor="text1"/>
            <w:sz w:val="24"/>
            <w:szCs w:val="24"/>
          </w:rPr>
          <w:t>complete guide about parse</w:t>
        </w:r>
        <w:r w:rsidRPr="004D0288">
          <w:rPr>
            <w:rFonts w:ascii="Tw Cen MT" w:eastAsia="Times New Roman" w:hAnsi="Tw Cen MT" w:cs="Arial"/>
            <w:color w:val="000000" w:themeColor="text1"/>
            <w:sz w:val="24"/>
            <w:szCs w:val="24"/>
          </w:rPr>
          <w:t> </w:t>
        </w:r>
      </w:hyperlink>
      <w:r w:rsidRPr="004D0288">
        <w:rPr>
          <w:rFonts w:ascii="Tw Cen MT" w:eastAsia="Times New Roman" w:hAnsi="Tw Cen MT" w:cs="Arial"/>
          <w:color w:val="000000" w:themeColor="text1"/>
          <w:sz w:val="24"/>
          <w:szCs w:val="24"/>
        </w:rPr>
        <w:t>checks it out. Still, if you require knowing any more details about the </w:t>
      </w:r>
      <w:r w:rsidRPr="004D0288">
        <w:rPr>
          <w:rFonts w:ascii="Tw Cen MT" w:eastAsia="Times New Roman" w:hAnsi="Tw Cen MT" w:cs="Arial"/>
          <w:b/>
          <w:bCs/>
          <w:color w:val="000000" w:themeColor="text1"/>
          <w:sz w:val="24"/>
          <w:szCs w:val="24"/>
        </w:rPr>
        <w:t>calculation of a volume of cone Java program</w:t>
      </w:r>
      <w:r w:rsidRPr="004D0288">
        <w:rPr>
          <w:rFonts w:ascii="Tw Cen MT" w:eastAsia="Times New Roman" w:hAnsi="Tw Cen MT" w:cs="Arial"/>
          <w:color w:val="000000" w:themeColor="text1"/>
          <w:sz w:val="24"/>
          <w:szCs w:val="24"/>
        </w:rPr>
        <w:t>, then you can comment here at the end of the post we are glad to help you out.</w:t>
      </w:r>
    </w:p>
    <w:p w:rsidR="003A60A4" w:rsidRDefault="003A60A4" w:rsidP="003A60A4">
      <w:pPr>
        <w:spacing w:after="0" w:line="240" w:lineRule="auto"/>
        <w:jc w:val="both"/>
        <w:rPr>
          <w:rFonts w:ascii="Tw Cen MT" w:eastAsia="Times New Roman" w:hAnsi="Tw Cen MT" w:cs="Arial"/>
          <w:b/>
          <w:bCs/>
          <w:color w:val="000000" w:themeColor="text1"/>
          <w:sz w:val="24"/>
          <w:szCs w:val="24"/>
        </w:rPr>
      </w:pPr>
    </w:p>
    <w:p w:rsidR="003A60A4"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Method -</w:t>
      </w:r>
      <w:r w:rsidRPr="00C02669">
        <w:rPr>
          <w:rFonts w:ascii="Tw Cen MT" w:eastAsia="Times New Roman" w:hAnsi="Tw Cen MT" w:cs="Arial"/>
          <w:b/>
          <w:bCs/>
          <w:color w:val="000000" w:themeColor="text1"/>
          <w:sz w:val="24"/>
          <w:szCs w:val="24"/>
        </w:rPr>
        <w:t xml:space="preserve"> 3:</w:t>
      </w:r>
      <w:r w:rsidRPr="00C02669">
        <w:rPr>
          <w:rFonts w:ascii="Tw Cen MT" w:eastAsia="Times New Roman" w:hAnsi="Tw Cen MT" w:cs="Arial"/>
          <w:color w:val="000000" w:themeColor="text1"/>
          <w:sz w:val="24"/>
          <w:szCs w:val="24"/>
        </w:rPr>
        <w:t> </w:t>
      </w:r>
      <w:r w:rsidRPr="00C02669">
        <w:rPr>
          <w:rFonts w:ascii="Tw Cen MT" w:eastAsia="Times New Roman" w:hAnsi="Tw Cen MT" w:cs="Arial"/>
          <w:b/>
          <w:bCs/>
          <w:color w:val="000000" w:themeColor="text1"/>
          <w:sz w:val="24"/>
          <w:szCs w:val="24"/>
        </w:rPr>
        <w:t>Using invoked return method</w:t>
      </w:r>
      <w:r w:rsidRPr="00C02669">
        <w:rPr>
          <w:rFonts w:ascii="Tw Cen MT" w:eastAsia="Times New Roman" w:hAnsi="Tw Cen MT" w:cs="Arial"/>
          <w:color w:val="000000" w:themeColor="text1"/>
          <w:sz w:val="24"/>
          <w:szCs w:val="24"/>
        </w:rPr>
        <w:t> </w:t>
      </w:r>
      <w:proofErr w:type="gramStart"/>
      <w:r w:rsidRPr="00C02669">
        <w:rPr>
          <w:rFonts w:ascii="Tw Cen MT" w:eastAsia="Times New Roman" w:hAnsi="Tw Cen MT" w:cs="Arial"/>
          <w:color w:val="000000" w:themeColor="text1"/>
          <w:sz w:val="24"/>
          <w:szCs w:val="24"/>
        </w:rPr>
        <w:t>( If</w:t>
      </w:r>
      <w:proofErr w:type="gramEnd"/>
      <w:r w:rsidRPr="00C02669">
        <w:rPr>
          <w:rFonts w:ascii="Tw Cen MT" w:eastAsia="Times New Roman" w:hAnsi="Tw Cen MT" w:cs="Arial"/>
          <w:color w:val="000000" w:themeColor="text1"/>
          <w:sz w:val="24"/>
          <w:szCs w:val="24"/>
        </w:rPr>
        <w:t xml:space="preserve"> you are a newbie to learn the java program then we kindly suggest you check out the above two examples only, for advanced users see the below program )</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3416017" cy="2504364"/>
            <wp:effectExtent l="19050" t="0" r="0" b="0"/>
            <wp:docPr id="2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0" cstate="print"/>
                    <a:srcRect/>
                    <a:stretch>
                      <a:fillRect/>
                    </a:stretch>
                  </pic:blipFill>
                  <pic:spPr bwMode="auto">
                    <a:xfrm>
                      <a:off x="0" y="0"/>
                      <a:ext cx="3416235" cy="2504524"/>
                    </a:xfrm>
                    <a:prstGeom prst="rect">
                      <a:avLst/>
                    </a:prstGeom>
                    <a:noFill/>
                    <a:ln w="9525">
                      <a:noFill/>
                      <a:miter lim="800000"/>
                      <a:headEnd/>
                      <a:tailEnd/>
                    </a:ln>
                  </pic:spPr>
                </pic:pic>
              </a:graphicData>
            </a:graphic>
          </wp:inline>
        </w:drawing>
      </w:r>
    </w:p>
    <w:p w:rsidR="003A60A4"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3A60A4" w:rsidRPr="00C02669" w:rsidRDefault="003A60A4" w:rsidP="003A60A4">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Program – 15 Java</w:t>
      </w:r>
      <w:r w:rsidRPr="00C02669">
        <w:rPr>
          <w:rFonts w:ascii="Tw Cen MT" w:eastAsia="Times New Roman" w:hAnsi="Tw Cen MT" w:cs="Arial"/>
          <w:b/>
          <w:bCs/>
          <w:color w:val="000000" w:themeColor="text1"/>
          <w:kern w:val="36"/>
          <w:sz w:val="24"/>
          <w:szCs w:val="24"/>
          <w:bdr w:val="none" w:sz="0" w:space="0" w:color="auto" w:frame="1"/>
        </w:rPr>
        <w:t xml:space="preserve">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Calculate Volume Of Prism</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What is a prism?</w:t>
      </w:r>
    </w:p>
    <w:p w:rsidR="003A60A4" w:rsidRDefault="003A60A4" w:rsidP="003A60A4">
      <w:pPr>
        <w:spacing w:after="0" w:line="240" w:lineRule="auto"/>
        <w:ind w:left="1170" w:hanging="1170"/>
        <w:jc w:val="both"/>
        <w:rPr>
          <w:rFonts w:ascii="Tw Cen MT" w:eastAsia="Times New Roman" w:hAnsi="Tw Cen MT" w:cs="Arial"/>
          <w:color w:val="000000" w:themeColor="text1"/>
          <w:sz w:val="24"/>
          <w:szCs w:val="24"/>
        </w:rPr>
      </w:pPr>
      <w:r w:rsidRPr="00303F75">
        <w:rPr>
          <w:rFonts w:ascii="Tw Cen MT" w:eastAsia="Times New Roman" w:hAnsi="Tw Cen MT" w:cs="Arial"/>
          <w:b/>
          <w:color w:val="000000" w:themeColor="text1"/>
          <w:sz w:val="24"/>
          <w:szCs w:val="24"/>
        </w:rPr>
        <w:t>Geometry:</w:t>
      </w:r>
      <w:r>
        <w:rPr>
          <w:rFonts w:ascii="Tw Cen MT" w:eastAsia="Times New Roman" w:hAnsi="Tw Cen MT" w:cs="Arial"/>
          <w:b/>
          <w:color w:val="000000" w:themeColor="text1"/>
          <w:sz w:val="24"/>
          <w:szCs w:val="24"/>
        </w:rPr>
        <w:t xml:space="preserve"> </w:t>
      </w:r>
      <w:r>
        <w:rPr>
          <w:rFonts w:ascii="Tw Cen MT" w:eastAsia="Times New Roman" w:hAnsi="Tw Cen MT" w:cs="Arial"/>
          <w:color w:val="000000" w:themeColor="text1"/>
          <w:sz w:val="24"/>
          <w:szCs w:val="24"/>
        </w:rPr>
        <w:t>A solid geometric figure whose two ends are similar, equal, parallel rectilinear figures, and whose sides are parallelograms.</w:t>
      </w:r>
    </w:p>
    <w:p w:rsidR="003A60A4" w:rsidRPr="0026317B" w:rsidRDefault="003A60A4" w:rsidP="003A60A4">
      <w:pPr>
        <w:spacing w:after="0" w:line="240" w:lineRule="auto"/>
        <w:ind w:left="810" w:hanging="810"/>
        <w:jc w:val="both"/>
        <w:rPr>
          <w:rFonts w:ascii="Tw Cen MT" w:eastAsia="Times New Roman" w:hAnsi="Tw Cen MT" w:cs="Arial"/>
          <w:color w:val="000000" w:themeColor="text1"/>
          <w:sz w:val="24"/>
          <w:szCs w:val="24"/>
        </w:rPr>
      </w:pPr>
      <w:r w:rsidRPr="00303F75">
        <w:rPr>
          <w:rFonts w:ascii="Tw Cen MT" w:eastAsia="Times New Roman" w:hAnsi="Tw Cen MT" w:cs="Arial"/>
          <w:b/>
          <w:color w:val="000000" w:themeColor="text1"/>
          <w:sz w:val="24"/>
          <w:szCs w:val="24"/>
        </w:rPr>
        <w:t>Optics:</w:t>
      </w:r>
      <w:r>
        <w:rPr>
          <w:rFonts w:ascii="Tw Cen MT" w:eastAsia="Times New Roman" w:hAnsi="Tw Cen MT" w:cs="Arial"/>
          <w:b/>
          <w:color w:val="000000" w:themeColor="text1"/>
          <w:sz w:val="24"/>
          <w:szCs w:val="24"/>
        </w:rPr>
        <w:t xml:space="preserve"> </w:t>
      </w:r>
      <w:r>
        <w:rPr>
          <w:rFonts w:ascii="Tw Cen MT" w:eastAsia="Times New Roman" w:hAnsi="Tw Cen MT" w:cs="Arial"/>
          <w:color w:val="000000" w:themeColor="text1"/>
          <w:sz w:val="24"/>
          <w:szCs w:val="24"/>
        </w:rPr>
        <w:t xml:space="preserve">A glass or other transparent object in the form of a prism, especially one that is triangular with refracting surfaces at an acute angle with each other and that </w:t>
      </w:r>
      <w:proofErr w:type="spellStart"/>
      <w:r>
        <w:rPr>
          <w:rFonts w:ascii="Tw Cen MT" w:eastAsia="Times New Roman" w:hAnsi="Tw Cen MT" w:cs="Arial"/>
          <w:color w:val="000000" w:themeColor="text1"/>
          <w:sz w:val="24"/>
          <w:szCs w:val="24"/>
        </w:rPr>
        <w:t>seperates</w:t>
      </w:r>
      <w:proofErr w:type="spellEnd"/>
      <w:r>
        <w:rPr>
          <w:rFonts w:ascii="Tw Cen MT" w:eastAsia="Times New Roman" w:hAnsi="Tw Cen MT" w:cs="Arial"/>
          <w:color w:val="000000" w:themeColor="text1"/>
          <w:sz w:val="24"/>
          <w:szCs w:val="24"/>
        </w:rPr>
        <w:t xml:space="preserve"> white light into a spectrum of </w:t>
      </w:r>
      <w:proofErr w:type="spellStart"/>
      <w:r>
        <w:rPr>
          <w:rFonts w:ascii="Tw Cen MT" w:eastAsia="Times New Roman" w:hAnsi="Tw Cen MT" w:cs="Arial"/>
          <w:color w:val="000000" w:themeColor="text1"/>
          <w:sz w:val="24"/>
          <w:szCs w:val="24"/>
        </w:rPr>
        <w:t>colours</w:t>
      </w:r>
      <w:proofErr w:type="spellEnd"/>
      <w:r>
        <w:rPr>
          <w:rFonts w:ascii="Tw Cen MT" w:eastAsia="Times New Roman" w:hAnsi="Tw Cen MT" w:cs="Arial"/>
          <w:color w:val="000000" w:themeColor="text1"/>
          <w:sz w:val="24"/>
          <w:szCs w:val="24"/>
        </w:rPr>
        <w:t>.</w:t>
      </w:r>
    </w:p>
    <w:p w:rsidR="003A60A4" w:rsidRPr="0026317B" w:rsidRDefault="003A60A4" w:rsidP="003A60A4">
      <w:pPr>
        <w:spacing w:before="46" w:after="0" w:line="164" w:lineRule="atLeast"/>
        <w:ind w:right="46"/>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F</w:t>
      </w:r>
      <w:r w:rsidRPr="00C02669">
        <w:rPr>
          <w:rFonts w:ascii="Tw Cen MT" w:eastAsia="Times New Roman" w:hAnsi="Tw Cen MT" w:cs="Arial"/>
          <w:b/>
          <w:bCs/>
          <w:color w:val="000000" w:themeColor="text1"/>
          <w:sz w:val="24"/>
          <w:szCs w:val="24"/>
        </w:rPr>
        <w:t>ormula</w:t>
      </w:r>
      <w:r>
        <w:rPr>
          <w:rFonts w:ascii="Tw Cen MT" w:eastAsia="Times New Roman" w:hAnsi="Tw Cen MT" w:cs="Arial"/>
          <w:b/>
          <w:bCs/>
          <w:color w:val="000000" w:themeColor="text1"/>
          <w:sz w:val="24"/>
          <w:szCs w:val="24"/>
        </w:rPr>
        <w:t xml:space="preserve">: </w:t>
      </w:r>
      <w:r w:rsidRPr="0026317B">
        <w:rPr>
          <w:rFonts w:ascii="Tw Cen MT" w:eastAsia="Times New Roman" w:hAnsi="Tw Cen MT" w:cs="Arial"/>
          <w:bCs/>
          <w:noProof/>
          <w:color w:val="000000" w:themeColor="text1"/>
          <w:sz w:val="24"/>
          <w:szCs w:val="24"/>
        </w:rPr>
        <w:drawing>
          <wp:anchor distT="0" distB="0" distL="114300" distR="114300" simplePos="0" relativeHeight="251718656" behindDoc="0" locked="0" layoutInCell="1" allowOverlap="1">
            <wp:simplePos x="0" y="0"/>
            <wp:positionH relativeFrom="column">
              <wp:posOffset>3660140</wp:posOffset>
            </wp:positionH>
            <wp:positionV relativeFrom="paragraph">
              <wp:posOffset>109220</wp:posOffset>
            </wp:positionV>
            <wp:extent cx="2781935" cy="1348105"/>
            <wp:effectExtent l="19050" t="0" r="0" b="0"/>
            <wp:wrapThrough wrapText="bothSides">
              <wp:wrapPolygon edited="0">
                <wp:start x="-148" y="0"/>
                <wp:lineTo x="-148" y="21366"/>
                <wp:lineTo x="21595" y="21366"/>
                <wp:lineTo x="21595" y="0"/>
                <wp:lineTo x="-148" y="0"/>
              </wp:wrapPolygon>
            </wp:wrapThrough>
            <wp:docPr id="46" name="Picture 32" descr="volume of prism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olume of prism java program"/>
                    <pic:cNvPicPr>
                      <a:picLocks noChangeAspect="1" noChangeArrowheads="1"/>
                    </pic:cNvPicPr>
                  </pic:nvPicPr>
                  <pic:blipFill>
                    <a:blip r:embed="rId311" cstate="print"/>
                    <a:srcRect l="2874" t="5138" r="3127" b="2706"/>
                    <a:stretch>
                      <a:fillRect/>
                    </a:stretch>
                  </pic:blipFill>
                  <pic:spPr bwMode="auto">
                    <a:xfrm>
                      <a:off x="0" y="0"/>
                      <a:ext cx="2781935" cy="1348105"/>
                    </a:xfrm>
                    <a:prstGeom prst="rect">
                      <a:avLst/>
                    </a:prstGeom>
                    <a:noFill/>
                    <a:ln w="9525">
                      <a:noFill/>
                      <a:miter lim="800000"/>
                      <a:headEnd/>
                      <a:tailEnd/>
                    </a:ln>
                  </pic:spPr>
                </pic:pic>
              </a:graphicData>
            </a:graphic>
          </wp:anchor>
        </w:drawing>
      </w:r>
      <w:r w:rsidRPr="0026317B">
        <w:rPr>
          <w:rFonts w:ascii="Tw Cen MT" w:eastAsia="Times New Roman" w:hAnsi="Tw Cen MT" w:cs="Arial"/>
          <w:bCs/>
          <w:color w:val="000000" w:themeColor="text1"/>
          <w:sz w:val="24"/>
          <w:szCs w:val="24"/>
        </w:rPr>
        <w:t>The vo</w:t>
      </w:r>
      <w:r>
        <w:rPr>
          <w:rFonts w:ascii="Tw Cen MT" w:eastAsia="Times New Roman" w:hAnsi="Tw Cen MT" w:cs="Arial"/>
          <w:bCs/>
          <w:color w:val="000000" w:themeColor="text1"/>
          <w:sz w:val="24"/>
          <w:szCs w:val="24"/>
        </w:rPr>
        <w:t>lume of a prism = Area of base *</w:t>
      </w:r>
      <w:r w:rsidRPr="0026317B">
        <w:rPr>
          <w:rFonts w:ascii="Tw Cen MT" w:eastAsia="Times New Roman" w:hAnsi="Tw Cen MT" w:cs="Arial"/>
          <w:bCs/>
          <w:color w:val="000000" w:themeColor="text1"/>
          <w:sz w:val="24"/>
          <w:szCs w:val="24"/>
        </w:rPr>
        <w:t xml:space="preserve"> Height</w:t>
      </w:r>
    </w:p>
    <w:p w:rsidR="003A60A4" w:rsidRPr="00C02669" w:rsidRDefault="003A60A4" w:rsidP="003A60A4">
      <w:pPr>
        <w:spacing w:after="0" w:line="164" w:lineRule="atLeast"/>
        <w:jc w:val="both"/>
        <w:rPr>
          <w:rFonts w:ascii="Tw Cen MT" w:eastAsia="Times New Roman" w:hAnsi="Tw Cen MT" w:cs="Arial"/>
          <w:color w:val="000000" w:themeColor="text1"/>
          <w:sz w:val="24"/>
          <w:szCs w:val="24"/>
        </w:rPr>
      </w:pP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Note: Before calculating the volume of prism, you must calculate the Area of base</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is the </w:t>
      </w:r>
      <w:r w:rsidRPr="00C02669">
        <w:rPr>
          <w:rFonts w:ascii="Tw Cen MT" w:eastAsia="Times New Roman" w:hAnsi="Tw Cen MT" w:cs="Arial"/>
          <w:b/>
          <w:bCs/>
          <w:color w:val="000000" w:themeColor="text1"/>
          <w:sz w:val="24"/>
          <w:szCs w:val="24"/>
        </w:rPr>
        <w:t>example program # 1</w:t>
      </w:r>
      <w:r w:rsidRPr="00C02669">
        <w:rPr>
          <w:rFonts w:ascii="Tw Cen MT" w:eastAsia="Times New Roman" w:hAnsi="Tw Cen MT" w:cs="Arial"/>
          <w:color w:val="000000" w:themeColor="text1"/>
          <w:sz w:val="24"/>
          <w:szCs w:val="24"/>
        </w:rPr>
        <w:t> with online compiler and execution tool. Make sure to check out the rest of the examples in different formats to know how the code actually works. If you were at starting level to learn the java then do subscribe to our blog. Our dedicated team will share the best of the information related to coding from </w:t>
      </w:r>
      <w:r w:rsidRPr="00C02669">
        <w:rPr>
          <w:rFonts w:ascii="Tw Cen MT" w:eastAsia="Times New Roman" w:hAnsi="Tw Cen MT" w:cs="Arial"/>
          <w:b/>
          <w:bCs/>
          <w:color w:val="000000" w:themeColor="text1"/>
          <w:sz w:val="24"/>
          <w:szCs w:val="24"/>
        </w:rPr>
        <w:t>a basic level to core level.</w:t>
      </w:r>
    </w:p>
    <w:p w:rsidR="003A60A4"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Method - 1</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3662253" cy="2019868"/>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2" cstate="print"/>
                    <a:srcRect/>
                    <a:stretch>
                      <a:fillRect/>
                    </a:stretch>
                  </pic:blipFill>
                  <pic:spPr bwMode="auto">
                    <a:xfrm>
                      <a:off x="0" y="0"/>
                      <a:ext cx="3661910" cy="2019679"/>
                    </a:xfrm>
                    <a:prstGeom prst="rect">
                      <a:avLst/>
                    </a:prstGeom>
                    <a:noFill/>
                    <a:ln w="9525">
                      <a:noFill/>
                      <a:miter lim="800000"/>
                      <a:headEnd/>
                      <a:tailEnd/>
                    </a:ln>
                  </pic:spPr>
                </pic:pic>
              </a:graphicData>
            </a:graphic>
          </wp:inline>
        </w:drawing>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Output :</w:t>
      </w:r>
      <w:proofErr w:type="gramEnd"/>
    </w:p>
    <w:tbl>
      <w:tblPr>
        <w:tblW w:w="0" w:type="auto"/>
        <w:tblCellSpacing w:w="15" w:type="dxa"/>
        <w:tblCellMar>
          <w:top w:w="15" w:type="dxa"/>
          <w:left w:w="15" w:type="dxa"/>
          <w:bottom w:w="15" w:type="dxa"/>
          <w:right w:w="15" w:type="dxa"/>
        </w:tblCellMar>
        <w:tblLook w:val="04A0"/>
      </w:tblPr>
      <w:tblGrid>
        <w:gridCol w:w="208"/>
        <w:gridCol w:w="5513"/>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1</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tc>
        <w:tc>
          <w:tcPr>
            <w:tcW w:w="5468"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the area of base:</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4.5</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the height:</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Volume Of Prism is: 27.0</w:t>
            </w:r>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Here is the online execution &amp; Compiler tool for the above example program -1</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You may get an idea. How the above code works in order to calculate the volume of a prism. Below is the complete explanation of that java code. Check only, if you were new to programming. If you know the basics of java programming or coding then skip this step and follow out to the next example that we are written as</w:t>
      </w:r>
      <w:r>
        <w:rPr>
          <w:rFonts w:ascii="Tw Cen MT" w:eastAsia="Times New Roman" w:hAnsi="Tw Cen MT" w:cs="Arial"/>
          <w:b/>
          <w:bCs/>
          <w:color w:val="000000" w:themeColor="text1"/>
          <w:sz w:val="24"/>
          <w:szCs w:val="24"/>
        </w:rPr>
        <w:t xml:space="preserve"> Example method </w:t>
      </w:r>
      <w:r w:rsidRPr="00C02669">
        <w:rPr>
          <w:rFonts w:ascii="Tw Cen MT" w:eastAsia="Times New Roman" w:hAnsi="Tw Cen MT" w:cs="Arial"/>
          <w:b/>
          <w:bCs/>
          <w:color w:val="000000" w:themeColor="text1"/>
          <w:sz w:val="24"/>
          <w:szCs w:val="24"/>
        </w:rPr>
        <w:t>2.</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Here is the step by step explanation:</w:t>
      </w:r>
    </w:p>
    <w:tbl>
      <w:tblPr>
        <w:tblW w:w="0" w:type="auto"/>
        <w:tblCellSpacing w:w="15" w:type="dxa"/>
        <w:tblCellMar>
          <w:top w:w="15" w:type="dxa"/>
          <w:left w:w="15" w:type="dxa"/>
          <w:bottom w:w="15" w:type="dxa"/>
          <w:right w:w="15" w:type="dxa"/>
        </w:tblCellMar>
        <w:tblLook w:val="04A0"/>
      </w:tblPr>
      <w:tblGrid>
        <w:gridCol w:w="208"/>
        <w:gridCol w:w="5507"/>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2"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import </w:t>
            </w:r>
            <w:proofErr w:type="spellStart"/>
            <w:r w:rsidRPr="00C02669">
              <w:rPr>
                <w:rFonts w:ascii="Tw Cen MT" w:eastAsia="Times New Roman" w:hAnsi="Tw Cen MT" w:cs="Arial"/>
                <w:color w:val="000000" w:themeColor="text1"/>
                <w:sz w:val="24"/>
                <w:szCs w:val="24"/>
              </w:rPr>
              <w:t>java.util.Scanner</w:t>
            </w:r>
            <w:proofErr w:type="spellEnd"/>
            <w:r w:rsidRPr="00C02669">
              <w:rPr>
                <w:rFonts w:ascii="Tw Cen MT" w:eastAsia="Times New Roman" w:hAnsi="Tw Cen MT" w:cs="Arial"/>
                <w:color w:val="000000" w:themeColor="text1"/>
                <w:sz w:val="24"/>
                <w:szCs w:val="24"/>
              </w:rPr>
              <w:t>;</w:t>
            </w:r>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Scan the input variables and provide the necessary files from inbuilt JDK package. Used in the new scanner method or syntax.</w:t>
      </w:r>
    </w:p>
    <w:tbl>
      <w:tblPr>
        <w:tblW w:w="0" w:type="auto"/>
        <w:tblCellSpacing w:w="15" w:type="dxa"/>
        <w:tblCellMar>
          <w:top w:w="15" w:type="dxa"/>
          <w:left w:w="15" w:type="dxa"/>
          <w:bottom w:w="15" w:type="dxa"/>
          <w:right w:w="15" w:type="dxa"/>
        </w:tblCellMar>
        <w:tblLook w:val="04A0"/>
      </w:tblPr>
      <w:tblGrid>
        <w:gridCol w:w="208"/>
        <w:gridCol w:w="5507"/>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2"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class </w:t>
            </w:r>
            <w:proofErr w:type="spellStart"/>
            <w:r w:rsidRPr="00C02669">
              <w:rPr>
                <w:rFonts w:ascii="Tw Cen MT" w:eastAsia="Times New Roman" w:hAnsi="Tw Cen MT" w:cs="Arial"/>
                <w:color w:val="000000" w:themeColor="text1"/>
                <w:sz w:val="24"/>
                <w:szCs w:val="24"/>
              </w:rPr>
              <w:t>VolumeOfPrism</w:t>
            </w:r>
            <w:proofErr w:type="spellEnd"/>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The class is a blueprint, where objects are created within a class.</w:t>
      </w:r>
    </w:p>
    <w:tbl>
      <w:tblPr>
        <w:tblW w:w="0" w:type="auto"/>
        <w:tblCellSpacing w:w="15" w:type="dxa"/>
        <w:tblCellMar>
          <w:top w:w="15" w:type="dxa"/>
          <w:left w:w="15" w:type="dxa"/>
          <w:bottom w:w="15" w:type="dxa"/>
          <w:right w:w="15" w:type="dxa"/>
        </w:tblCellMar>
        <w:tblLook w:val="04A0"/>
      </w:tblPr>
      <w:tblGrid>
        <w:gridCol w:w="208"/>
        <w:gridCol w:w="5507"/>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2"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public static void main(String </w:t>
            </w:r>
            <w:proofErr w:type="spellStart"/>
            <w:r w:rsidRPr="00C02669">
              <w:rPr>
                <w:rFonts w:ascii="Tw Cen MT" w:eastAsia="Times New Roman" w:hAnsi="Tw Cen MT" w:cs="Arial"/>
                <w:color w:val="000000" w:themeColor="text1"/>
                <w:sz w:val="24"/>
                <w:szCs w:val="24"/>
              </w:rPr>
              <w:t>args</w:t>
            </w:r>
            <w:proofErr w:type="spellEnd"/>
            <w:r w:rsidRPr="00C02669">
              <w:rPr>
                <w:rFonts w:ascii="Tw Cen MT" w:eastAsia="Times New Roman" w:hAnsi="Tw Cen MT" w:cs="Arial"/>
                <w:color w:val="000000" w:themeColor="text1"/>
                <w:sz w:val="24"/>
                <w:szCs w:val="24"/>
              </w:rPr>
              <w:t>[])</w:t>
            </w:r>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It’s a method, where your string input variables converted to arguments like as double, int, float, whatever you were written in the code.</w:t>
      </w:r>
    </w:p>
    <w:tbl>
      <w:tblPr>
        <w:tblW w:w="0" w:type="auto"/>
        <w:tblCellSpacing w:w="15" w:type="dxa"/>
        <w:tblCellMar>
          <w:top w:w="15" w:type="dxa"/>
          <w:left w:w="15" w:type="dxa"/>
          <w:bottom w:w="15" w:type="dxa"/>
          <w:right w:w="15" w:type="dxa"/>
        </w:tblCellMar>
        <w:tblLook w:val="04A0"/>
      </w:tblPr>
      <w:tblGrid>
        <w:gridCol w:w="208"/>
        <w:gridCol w:w="5507"/>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2"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Scanner s= new Scanner(</w:t>
            </w:r>
            <w:proofErr w:type="spellStart"/>
            <w:r w:rsidRPr="00C02669">
              <w:rPr>
                <w:rFonts w:ascii="Tw Cen MT" w:eastAsia="Times New Roman" w:hAnsi="Tw Cen MT" w:cs="Arial"/>
                <w:color w:val="000000" w:themeColor="text1"/>
                <w:sz w:val="24"/>
                <w:szCs w:val="24"/>
              </w:rPr>
              <w:t>System.in</w:t>
            </w:r>
            <w:proofErr w:type="spellEnd"/>
            <w:r w:rsidRPr="00C02669">
              <w:rPr>
                <w:rFonts w:ascii="Tw Cen MT" w:eastAsia="Times New Roman" w:hAnsi="Tw Cen MT" w:cs="Arial"/>
                <w:color w:val="000000" w:themeColor="text1"/>
                <w:sz w:val="24"/>
                <w:szCs w:val="24"/>
              </w:rPr>
              <w:t>);</w:t>
            </w:r>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The scanner is a method that retrieves the data from the </w:t>
      </w:r>
      <w:proofErr w:type="spellStart"/>
      <w:r w:rsidRPr="00C02669">
        <w:rPr>
          <w:rFonts w:ascii="Tw Cen MT" w:eastAsia="Times New Roman" w:hAnsi="Tw Cen MT" w:cs="Arial"/>
          <w:color w:val="000000" w:themeColor="text1"/>
          <w:sz w:val="24"/>
          <w:szCs w:val="24"/>
        </w:rPr>
        <w:t>java.util.scanner</w:t>
      </w:r>
      <w:proofErr w:type="spellEnd"/>
      <w:r w:rsidRPr="00C02669">
        <w:rPr>
          <w:rFonts w:ascii="Tw Cen MT" w:eastAsia="Times New Roman" w:hAnsi="Tw Cen MT" w:cs="Arial"/>
          <w:color w:val="000000" w:themeColor="text1"/>
          <w:sz w:val="24"/>
          <w:szCs w:val="24"/>
        </w:rPr>
        <w:t xml:space="preserve"> and uses to read the input variables from your </w:t>
      </w:r>
      <w:proofErr w:type="gramStart"/>
      <w:r w:rsidRPr="00C02669">
        <w:rPr>
          <w:rFonts w:ascii="Tw Cen MT" w:eastAsia="Times New Roman" w:hAnsi="Tw Cen MT" w:cs="Arial"/>
          <w:color w:val="000000" w:themeColor="text1"/>
          <w:sz w:val="24"/>
          <w:szCs w:val="24"/>
        </w:rPr>
        <w:t>device(</w:t>
      </w:r>
      <w:proofErr w:type="spellStart"/>
      <w:proofErr w:type="gramEnd"/>
      <w:r w:rsidRPr="00C02669">
        <w:rPr>
          <w:rFonts w:ascii="Tw Cen MT" w:eastAsia="Times New Roman" w:hAnsi="Tw Cen MT" w:cs="Arial"/>
          <w:color w:val="000000" w:themeColor="text1"/>
          <w:sz w:val="24"/>
          <w:szCs w:val="24"/>
        </w:rPr>
        <w:t>system.in</w:t>
      </w:r>
      <w:proofErr w:type="spellEnd"/>
      <w:r w:rsidRPr="00C02669">
        <w:rPr>
          <w:rFonts w:ascii="Tw Cen MT" w:eastAsia="Times New Roman" w:hAnsi="Tw Cen MT" w:cs="Arial"/>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07"/>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2"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System.out.println</w:t>
            </w:r>
            <w:proofErr w:type="spellEnd"/>
            <w:r w:rsidRPr="00C02669">
              <w:rPr>
                <w:rFonts w:ascii="Tw Cen MT" w:eastAsia="Times New Roman" w:hAnsi="Tw Cen MT" w:cs="Arial"/>
                <w:color w:val="000000" w:themeColor="text1"/>
                <w:sz w:val="24"/>
                <w:szCs w:val="24"/>
              </w:rPr>
              <w:t>("Enter the area of base:");</w:t>
            </w:r>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Returns the output value on the screen, whatever you have been written in the brackets.</w:t>
      </w:r>
    </w:p>
    <w:tbl>
      <w:tblPr>
        <w:tblW w:w="0" w:type="auto"/>
        <w:tblCellSpacing w:w="15" w:type="dxa"/>
        <w:tblCellMar>
          <w:top w:w="15" w:type="dxa"/>
          <w:left w:w="15" w:type="dxa"/>
          <w:bottom w:w="15" w:type="dxa"/>
          <w:right w:w="15" w:type="dxa"/>
        </w:tblCellMar>
        <w:tblLook w:val="04A0"/>
      </w:tblPr>
      <w:tblGrid>
        <w:gridCol w:w="208"/>
        <w:gridCol w:w="5507"/>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2"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double base=</w:t>
            </w:r>
            <w:proofErr w:type="spellStart"/>
            <w:r w:rsidRPr="00C02669">
              <w:rPr>
                <w:rFonts w:ascii="Tw Cen MT" w:eastAsia="Times New Roman" w:hAnsi="Tw Cen MT" w:cs="Arial"/>
                <w:color w:val="000000" w:themeColor="text1"/>
                <w:sz w:val="24"/>
                <w:szCs w:val="24"/>
              </w:rPr>
              <w:t>s.nextDouble</w:t>
            </w:r>
            <w:proofErr w:type="spellEnd"/>
            <w:r w:rsidRPr="00C02669">
              <w:rPr>
                <w:rFonts w:ascii="Tw Cen MT" w:eastAsia="Times New Roman" w:hAnsi="Tw Cen MT" w:cs="Arial"/>
                <w:color w:val="000000" w:themeColor="text1"/>
                <w:sz w:val="24"/>
                <w:szCs w:val="24"/>
              </w:rPr>
              <w:t>();</w:t>
            </w:r>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Double is a method, which can take the variables into decimal points either normal integers. Where </w:t>
      </w:r>
      <w:proofErr w:type="gramStart"/>
      <w:r w:rsidRPr="00C02669">
        <w:rPr>
          <w:rFonts w:ascii="Tw Cen MT" w:eastAsia="Times New Roman" w:hAnsi="Tw Cen MT" w:cs="Arial"/>
          <w:color w:val="000000" w:themeColor="text1"/>
          <w:sz w:val="24"/>
          <w:szCs w:val="24"/>
        </w:rPr>
        <w:t>‘ base</w:t>
      </w:r>
      <w:proofErr w:type="gramEnd"/>
      <w:r w:rsidRPr="00C02669">
        <w:rPr>
          <w:rFonts w:ascii="Tw Cen MT" w:eastAsia="Times New Roman" w:hAnsi="Tw Cen MT" w:cs="Arial"/>
          <w:color w:val="000000" w:themeColor="text1"/>
          <w:sz w:val="24"/>
          <w:szCs w:val="24"/>
        </w:rPr>
        <w:t xml:space="preserve"> ‘ names to that memory, where s is a scanner function to let you know that it is an integer. </w:t>
      </w:r>
      <w:proofErr w:type="spellStart"/>
      <w:proofErr w:type="gramStart"/>
      <w:r w:rsidRPr="00C02669">
        <w:rPr>
          <w:rFonts w:ascii="Tw Cen MT" w:eastAsia="Times New Roman" w:hAnsi="Tw Cen MT" w:cs="Arial"/>
          <w:color w:val="000000" w:themeColor="text1"/>
          <w:sz w:val="24"/>
          <w:szCs w:val="24"/>
        </w:rPr>
        <w:t>Nextdouble</w:t>
      </w:r>
      <w:proofErr w:type="spellEnd"/>
      <w:r w:rsidRPr="00C02669">
        <w:rPr>
          <w:rFonts w:ascii="Tw Cen MT" w:eastAsia="Times New Roman" w:hAnsi="Tw Cen MT" w:cs="Arial"/>
          <w:color w:val="000000" w:themeColor="text1"/>
          <w:sz w:val="24"/>
          <w:szCs w:val="24"/>
        </w:rPr>
        <w:t>(</w:t>
      </w:r>
      <w:proofErr w:type="gramEnd"/>
      <w:r w:rsidRPr="00C02669">
        <w:rPr>
          <w:rFonts w:ascii="Tw Cen MT" w:eastAsia="Times New Roman" w:hAnsi="Tw Cen MT" w:cs="Arial"/>
          <w:color w:val="000000" w:themeColor="text1"/>
          <w:sz w:val="24"/>
          <w:szCs w:val="24"/>
        </w:rPr>
        <w:t>); represents to store the given value and cursor will move on to the second line until the program completes its execution.</w:t>
      </w:r>
    </w:p>
    <w:tbl>
      <w:tblPr>
        <w:tblW w:w="0" w:type="auto"/>
        <w:tblCellSpacing w:w="15" w:type="dxa"/>
        <w:tblCellMar>
          <w:top w:w="15" w:type="dxa"/>
          <w:left w:w="15" w:type="dxa"/>
          <w:bottom w:w="15" w:type="dxa"/>
          <w:right w:w="15" w:type="dxa"/>
        </w:tblCellMar>
        <w:tblLook w:val="04A0"/>
      </w:tblPr>
      <w:tblGrid>
        <w:gridCol w:w="208"/>
        <w:gridCol w:w="5507"/>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2"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double  area=base*height ;</w:t>
            </w:r>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The formula to find out the volume of a prism in java.</w:t>
      </w:r>
    </w:p>
    <w:tbl>
      <w:tblPr>
        <w:tblW w:w="0" w:type="auto"/>
        <w:tblCellSpacing w:w="15" w:type="dxa"/>
        <w:tblCellMar>
          <w:top w:w="15" w:type="dxa"/>
          <w:left w:w="15" w:type="dxa"/>
          <w:bottom w:w="15" w:type="dxa"/>
          <w:right w:w="15" w:type="dxa"/>
        </w:tblCellMar>
        <w:tblLook w:val="04A0"/>
      </w:tblPr>
      <w:tblGrid>
        <w:gridCol w:w="208"/>
        <w:gridCol w:w="5507"/>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tc>
        <w:tc>
          <w:tcPr>
            <w:tcW w:w="5462"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proofErr w:type="spellStart"/>
            <w:r w:rsidRPr="00C02669">
              <w:rPr>
                <w:rFonts w:ascii="Tw Cen MT" w:eastAsia="Times New Roman" w:hAnsi="Tw Cen MT" w:cs="Arial"/>
                <w:color w:val="000000" w:themeColor="text1"/>
                <w:sz w:val="24"/>
                <w:szCs w:val="24"/>
              </w:rPr>
              <w:t>System.out.println</w:t>
            </w:r>
            <w:proofErr w:type="spellEnd"/>
            <w:r w:rsidRPr="00C02669">
              <w:rPr>
                <w:rFonts w:ascii="Tw Cen MT" w:eastAsia="Times New Roman" w:hAnsi="Tw Cen MT" w:cs="Arial"/>
                <w:color w:val="000000" w:themeColor="text1"/>
                <w:sz w:val="24"/>
                <w:szCs w:val="24"/>
              </w:rPr>
              <w:t>("volume of prism is: " + area);</w:t>
            </w:r>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The output value will be displayed over here.</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So, you got an idea how the above java program to </w:t>
      </w:r>
      <w:r w:rsidRPr="00C02669">
        <w:rPr>
          <w:rFonts w:ascii="Tw Cen MT" w:eastAsia="Times New Roman" w:hAnsi="Tw Cen MT" w:cs="Arial"/>
          <w:b/>
          <w:bCs/>
          <w:color w:val="000000" w:themeColor="text1"/>
          <w:sz w:val="24"/>
          <w:szCs w:val="24"/>
        </w:rPr>
        <w:t>calculate the volume of a prism</w:t>
      </w:r>
      <w:r w:rsidRPr="00C02669">
        <w:rPr>
          <w:rFonts w:ascii="Tw Cen MT" w:eastAsia="Times New Roman" w:hAnsi="Tw Cen MT" w:cs="Arial"/>
          <w:color w:val="000000" w:themeColor="text1"/>
          <w:sz w:val="24"/>
          <w:szCs w:val="24"/>
        </w:rPr>
        <w:t>. Did you check out the online compiler tool? Anyways, here is another example method to calculate </w:t>
      </w:r>
      <w:r w:rsidRPr="00C02669">
        <w:rPr>
          <w:rFonts w:ascii="Tw Cen MT" w:eastAsia="Times New Roman" w:hAnsi="Tw Cen MT" w:cs="Arial"/>
          <w:b/>
          <w:bCs/>
          <w:color w:val="000000" w:themeColor="text1"/>
          <w:sz w:val="24"/>
          <w:szCs w:val="24"/>
        </w:rPr>
        <w:t>the volume of a prism in java</w:t>
      </w:r>
      <w:r w:rsidRPr="00C02669">
        <w:rPr>
          <w:rFonts w:ascii="Tw Cen MT" w:eastAsia="Times New Roman" w:hAnsi="Tw Cen MT" w:cs="Arial"/>
          <w:color w:val="000000" w:themeColor="text1"/>
          <w:sz w:val="24"/>
          <w:szCs w:val="24"/>
        </w:rPr>
        <w:t>. Consider the following Java code as an example method # 2.</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The little difference, when compares with the above code is nothing but just a small change in syntax. Here a new method called </w:t>
      </w:r>
      <w:proofErr w:type="gramStart"/>
      <w:r w:rsidRPr="00C02669">
        <w:rPr>
          <w:rFonts w:ascii="Tw Cen MT" w:eastAsia="Times New Roman" w:hAnsi="Tw Cen MT" w:cs="Arial"/>
          <w:color w:val="000000" w:themeColor="text1"/>
          <w:sz w:val="24"/>
          <w:szCs w:val="24"/>
        </w:rPr>
        <w:t>‘ parse</w:t>
      </w:r>
      <w:proofErr w:type="gramEnd"/>
      <w:r w:rsidRPr="00C02669">
        <w:rPr>
          <w:rFonts w:ascii="Tw Cen MT" w:eastAsia="Times New Roman" w:hAnsi="Tw Cen MT" w:cs="Arial"/>
          <w:color w:val="000000" w:themeColor="text1"/>
          <w:sz w:val="24"/>
          <w:szCs w:val="24"/>
        </w:rPr>
        <w:t xml:space="preserve"> ‘. Maybe the below program cannot execute on your cmd file. Check out the program.</w:t>
      </w:r>
    </w:p>
    <w:p w:rsidR="003A60A4" w:rsidRDefault="003A60A4" w:rsidP="003A60A4">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color w:val="000000" w:themeColor="text1"/>
          <w:sz w:val="24"/>
          <w:szCs w:val="24"/>
        </w:rPr>
        <w:t>Method - 2</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3433011" cy="1671851"/>
            <wp:effectExtent l="19050" t="0" r="0" b="0"/>
            <wp:docPr id="29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3" cstate="print"/>
                    <a:srcRect/>
                    <a:stretch>
                      <a:fillRect/>
                    </a:stretch>
                  </pic:blipFill>
                  <pic:spPr bwMode="auto">
                    <a:xfrm>
                      <a:off x="0" y="0"/>
                      <a:ext cx="3433447" cy="1672064"/>
                    </a:xfrm>
                    <a:prstGeom prst="rect">
                      <a:avLst/>
                    </a:prstGeom>
                    <a:noFill/>
                    <a:ln w="9525">
                      <a:noFill/>
                      <a:miter lim="800000"/>
                      <a:headEnd/>
                      <a:tailEnd/>
                    </a:ln>
                  </pic:spPr>
                </pic:pic>
              </a:graphicData>
            </a:graphic>
          </wp:inline>
        </w:drawing>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lastRenderedPageBreak/>
        <w:t xml:space="preserve">Here is the online execution tool for the above program in order to calculate the volume of </w:t>
      </w:r>
      <w:proofErr w:type="gramStart"/>
      <w:r w:rsidRPr="00C02669">
        <w:rPr>
          <w:rFonts w:ascii="Tw Cen MT" w:eastAsia="Times New Roman" w:hAnsi="Tw Cen MT" w:cs="Arial"/>
          <w:b/>
          <w:bCs/>
          <w:color w:val="000000" w:themeColor="text1"/>
          <w:sz w:val="24"/>
          <w:szCs w:val="24"/>
        </w:rPr>
        <w:t>prism :</w:t>
      </w:r>
      <w:proofErr w:type="gramEnd"/>
    </w:p>
    <w:p w:rsidR="003A60A4" w:rsidRDefault="003A60A4" w:rsidP="003A60A4">
      <w:pPr>
        <w:spacing w:after="0" w:line="240" w:lineRule="auto"/>
        <w:jc w:val="both"/>
        <w:rPr>
          <w:rFonts w:ascii="Tw Cen MT" w:eastAsia="Times New Roman" w:hAnsi="Tw Cen MT" w:cs="Arial"/>
          <w:b/>
          <w:bCs/>
          <w:color w:val="000000" w:themeColor="text1"/>
          <w:sz w:val="24"/>
          <w:szCs w:val="24"/>
        </w:rPr>
      </w:pPr>
      <w:r w:rsidRPr="00C02669">
        <w:rPr>
          <w:rFonts w:ascii="Tw Cen MT" w:eastAsia="Times New Roman" w:hAnsi="Tw Cen MT" w:cs="Arial"/>
          <w:color w:val="000000" w:themeColor="text1"/>
          <w:sz w:val="24"/>
          <w:szCs w:val="24"/>
        </w:rPr>
        <w:t>The above program may not work on your command line. Since the example </w:t>
      </w:r>
      <w:r w:rsidRPr="00C02669">
        <w:rPr>
          <w:rFonts w:ascii="Tw Cen MT" w:eastAsia="Times New Roman" w:hAnsi="Tw Cen MT" w:cs="Arial"/>
          <w:b/>
          <w:bCs/>
          <w:color w:val="000000" w:themeColor="text1"/>
          <w:sz w:val="24"/>
          <w:szCs w:val="24"/>
        </w:rPr>
        <w:t>program #1 is universally applicable</w:t>
      </w:r>
      <w:r w:rsidRPr="00C02669">
        <w:rPr>
          <w:rFonts w:ascii="Tw Cen MT" w:eastAsia="Times New Roman" w:hAnsi="Tw Cen MT" w:cs="Arial"/>
          <w:color w:val="000000" w:themeColor="text1"/>
          <w:sz w:val="24"/>
          <w:szCs w:val="24"/>
        </w:rPr>
        <w:t> to all and can execute anywhere on JDK. </w:t>
      </w:r>
      <w:r w:rsidRPr="00C02669">
        <w:rPr>
          <w:rFonts w:ascii="Tw Cen MT" w:eastAsia="Times New Roman" w:hAnsi="Tw Cen MT" w:cs="Arial"/>
          <w:b/>
          <w:bCs/>
          <w:color w:val="000000" w:themeColor="text1"/>
          <w:sz w:val="24"/>
          <w:szCs w:val="24"/>
        </w:rPr>
        <w:t xml:space="preserve">Below is the complete explanation of the above code, </w:t>
      </w:r>
      <w:proofErr w:type="gramStart"/>
      <w:r w:rsidRPr="00C02669">
        <w:rPr>
          <w:rFonts w:ascii="Tw Cen MT" w:eastAsia="Times New Roman" w:hAnsi="Tw Cen MT" w:cs="Arial"/>
          <w:b/>
          <w:bCs/>
          <w:color w:val="000000" w:themeColor="text1"/>
          <w:sz w:val="24"/>
          <w:szCs w:val="24"/>
        </w:rPr>
        <w:t>parse :</w:t>
      </w:r>
      <w:proofErr w:type="gramEnd"/>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5467100" cy="1740090"/>
            <wp:effectExtent l="19050" t="0" r="2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4" cstate="print"/>
                    <a:srcRect/>
                    <a:stretch>
                      <a:fillRect/>
                    </a:stretch>
                  </pic:blipFill>
                  <pic:spPr bwMode="auto">
                    <a:xfrm>
                      <a:off x="0" y="0"/>
                      <a:ext cx="5472573" cy="1741832"/>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tblPr>
      <w:tblGrid>
        <w:gridCol w:w="81"/>
        <w:gridCol w:w="6801"/>
      </w:tblGrid>
      <w:tr w:rsidR="003A60A4" w:rsidRPr="00C02669" w:rsidTr="000A52DC">
        <w:trPr>
          <w:tblCellSpacing w:w="15" w:type="dxa"/>
        </w:trPr>
        <w:tc>
          <w:tcPr>
            <w:tcW w:w="0" w:type="auto"/>
            <w:tcBorders>
              <w:top w:val="nil"/>
              <w:left w:val="nil"/>
              <w:bottom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p>
        </w:tc>
        <w:tc>
          <w:tcPr>
            <w:tcW w:w="6756" w:type="dxa"/>
            <w:tcBorders>
              <w:top w:val="nil"/>
              <w:left w:val="nil"/>
              <w:bottom w:val="nil"/>
              <w:right w:val="nil"/>
            </w:tcBorders>
            <w:vAlign w:val="center"/>
            <w:hideMark/>
          </w:tcPr>
          <w:p w:rsidR="003A60A4" w:rsidRPr="00C02669" w:rsidRDefault="003A60A4" w:rsidP="000A52DC">
            <w:pPr>
              <w:spacing w:after="0" w:line="240" w:lineRule="auto"/>
              <w:jc w:val="both"/>
              <w:rPr>
                <w:rFonts w:ascii="Tw Cen MT" w:eastAsia="Times New Roman" w:hAnsi="Tw Cen MT" w:cs="Arial"/>
                <w:color w:val="000000" w:themeColor="text1"/>
                <w:sz w:val="24"/>
                <w:szCs w:val="24"/>
              </w:rPr>
            </w:pPr>
          </w:p>
        </w:tc>
      </w:tr>
    </w:tbl>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You may get an idea what is parsing and how the parse method works in the above java program to calculate the volume of a prism.</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Here is another example program. Check it out, the following program can also universally applicable.</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b/>
          <w:bCs/>
          <w:color w:val="000000" w:themeColor="text1"/>
          <w:sz w:val="24"/>
          <w:szCs w:val="24"/>
        </w:rPr>
        <w:t xml:space="preserve">Method – </w:t>
      </w:r>
      <w:r w:rsidRPr="00C02669">
        <w:rPr>
          <w:rFonts w:ascii="Tw Cen MT" w:eastAsia="Times New Roman" w:hAnsi="Tw Cen MT" w:cs="Arial"/>
          <w:b/>
          <w:bCs/>
          <w:color w:val="000000" w:themeColor="text1"/>
          <w:sz w:val="24"/>
          <w:szCs w:val="24"/>
        </w:rPr>
        <w:t>3</w:t>
      </w:r>
    </w:p>
    <w:p w:rsidR="003A60A4" w:rsidRPr="00C02669" w:rsidRDefault="003A60A4" w:rsidP="003A60A4">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example</w:t>
      </w:r>
      <w:proofErr w:type="gramEnd"/>
      <w:r w:rsidRPr="00C02669">
        <w:rPr>
          <w:rFonts w:ascii="Tw Cen MT" w:eastAsia="Times New Roman" w:hAnsi="Tw Cen MT" w:cs="Arial"/>
          <w:color w:val="000000" w:themeColor="text1"/>
          <w:sz w:val="24"/>
          <w:szCs w:val="24"/>
        </w:rPr>
        <w:t xml:space="preserve"> #3 java program to find the volume of prism</w:t>
      </w:r>
    </w:p>
    <w:p w:rsidR="003A60A4" w:rsidRPr="00C02669" w:rsidRDefault="003A60A4" w:rsidP="003A60A4">
      <w:pPr>
        <w:spacing w:after="0"/>
        <w:ind w:right="-432"/>
        <w:jc w:val="both"/>
        <w:rPr>
          <w:rFonts w:ascii="Tw Cen MT" w:hAnsi="Tw Cen MT" w:cs="Arial"/>
          <w:color w:val="000000" w:themeColor="text1"/>
          <w:sz w:val="24"/>
          <w:szCs w:val="24"/>
        </w:rPr>
      </w:pPr>
      <w:r>
        <w:rPr>
          <w:rFonts w:ascii="Tw Cen MT" w:hAnsi="Tw Cen MT" w:cs="Arial"/>
          <w:noProof/>
          <w:color w:val="000000" w:themeColor="text1"/>
          <w:sz w:val="24"/>
          <w:szCs w:val="24"/>
        </w:rPr>
        <w:drawing>
          <wp:inline distT="0" distB="0" distL="0" distR="0">
            <wp:extent cx="3106936" cy="2497541"/>
            <wp:effectExtent l="19050" t="0" r="0" b="0"/>
            <wp:docPr id="2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5" cstate="print"/>
                    <a:srcRect/>
                    <a:stretch>
                      <a:fillRect/>
                    </a:stretch>
                  </pic:blipFill>
                  <pic:spPr bwMode="auto">
                    <a:xfrm>
                      <a:off x="0" y="0"/>
                      <a:ext cx="3108602" cy="2498880"/>
                    </a:xfrm>
                    <a:prstGeom prst="rect">
                      <a:avLst/>
                    </a:prstGeom>
                    <a:noFill/>
                    <a:ln w="9525">
                      <a:noFill/>
                      <a:miter lim="800000"/>
                      <a:headEnd/>
                      <a:tailEnd/>
                    </a:ln>
                  </pic:spPr>
                </pic:pic>
              </a:graphicData>
            </a:graphic>
          </wp:inline>
        </w:drawing>
      </w:r>
    </w:p>
    <w:p w:rsidR="003A60A4" w:rsidRDefault="003A60A4" w:rsidP="003A60A4">
      <w:pPr>
        <w:spacing w:after="0" w:line="240" w:lineRule="auto"/>
        <w:jc w:val="both"/>
        <w:outlineLvl w:val="0"/>
        <w:rPr>
          <w:rFonts w:ascii="Tw Cen MT" w:eastAsia="Times New Roman" w:hAnsi="Tw Cen MT" w:cs="Arial"/>
          <w:b/>
          <w:bCs/>
          <w:color w:val="000000" w:themeColor="text1"/>
          <w:kern w:val="36"/>
          <w:sz w:val="24"/>
          <w:szCs w:val="24"/>
          <w:bdr w:val="none" w:sz="0" w:space="0" w:color="auto" w:frame="1"/>
        </w:rPr>
      </w:pPr>
    </w:p>
    <w:p w:rsidR="003A60A4" w:rsidRPr="00C02669" w:rsidRDefault="003A60A4" w:rsidP="003A60A4">
      <w:pPr>
        <w:spacing w:after="0"/>
        <w:ind w:right="-432"/>
        <w:jc w:val="both"/>
        <w:rPr>
          <w:rFonts w:ascii="Tw Cen MT" w:hAnsi="Tw Cen MT" w:cs="Arial"/>
          <w:color w:val="000000" w:themeColor="text1"/>
          <w:sz w:val="24"/>
          <w:szCs w:val="24"/>
        </w:rPr>
      </w:pPr>
    </w:p>
    <w:p w:rsidR="009179BC" w:rsidRDefault="00C50182">
      <w:pPr>
        <w:rPr>
          <w:b/>
          <w:sz w:val="28"/>
        </w:rPr>
      </w:pPr>
      <w:r w:rsidRPr="00C50182">
        <w:rPr>
          <w:b/>
          <w:sz w:val="28"/>
        </w:rPr>
        <w:t>Star pattern printing</w:t>
      </w:r>
    </w:p>
    <w:p w:rsidR="00C50182" w:rsidRPr="00C50182" w:rsidRDefault="00C50182" w:rsidP="00C50182">
      <w:pPr>
        <w:pStyle w:val="Heading2"/>
        <w:spacing w:before="46" w:line="312" w:lineRule="atLeast"/>
        <w:jc w:val="both"/>
        <w:rPr>
          <w:rFonts w:ascii="Tw Cen MT" w:hAnsi="Tw Cen MT" w:cs="Arial"/>
          <w:bCs w:val="0"/>
          <w:color w:val="000000" w:themeColor="text1"/>
          <w:sz w:val="24"/>
          <w:szCs w:val="24"/>
        </w:rPr>
      </w:pPr>
      <w:r w:rsidRPr="00C50182">
        <w:rPr>
          <w:rFonts w:ascii="Tw Cen MT" w:hAnsi="Tw Cen MT" w:cs="Arial"/>
          <w:bCs w:val="0"/>
          <w:color w:val="000000" w:themeColor="text1"/>
          <w:sz w:val="24"/>
          <w:szCs w:val="24"/>
        </w:rPr>
        <w:t>1. Java program to print the following pattern on the console</w:t>
      </w:r>
    </w:p>
    <w:p w:rsidR="00C50182" w:rsidRPr="00C02669" w:rsidRDefault="00C50182" w:rsidP="00C50182">
      <w:pPr>
        <w:spacing w:after="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746477" cy="943336"/>
            <wp:effectExtent l="19050" t="0" r="0" b="0"/>
            <wp:docPr id="92" name="Picture 124"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Java program to print the following pattern on the console"/>
                    <pic:cNvPicPr>
                      <a:picLocks noChangeAspect="1" noChangeArrowheads="1"/>
                    </pic:cNvPicPr>
                  </pic:nvPicPr>
                  <pic:blipFill>
                    <a:blip r:embed="rId316" cstate="print"/>
                    <a:srcRect/>
                    <a:stretch>
                      <a:fillRect/>
                    </a:stretch>
                  </pic:blipFill>
                  <pic:spPr bwMode="auto">
                    <a:xfrm>
                      <a:off x="0" y="0"/>
                      <a:ext cx="747197" cy="944246"/>
                    </a:xfrm>
                    <a:prstGeom prst="rect">
                      <a:avLst/>
                    </a:prstGeom>
                    <a:noFill/>
                    <a:ln w="9525">
                      <a:noFill/>
                      <a:miter lim="800000"/>
                      <a:headEnd/>
                      <a:tailEnd/>
                    </a:ln>
                  </pic:spPr>
                </pic:pic>
              </a:graphicData>
            </a:graphic>
          </wp:inline>
        </w:drawing>
      </w:r>
    </w:p>
    <w:p w:rsidR="00C50182" w:rsidRPr="00C02669" w:rsidRDefault="00C50182" w:rsidP="00C50182">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To accomplish this task, we need to create two loops and the 2nd loop is to be executed according to the first loop. The first loop is responsible for printing the line breaks whereas the second loop is responsible for printing the stars (*).</w:t>
      </w:r>
    </w:p>
    <w:p w:rsidR="00C50182" w:rsidRPr="00C02669" w:rsidRDefault="00C50182" w:rsidP="00C50182">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Algorithm:</w:t>
      </w:r>
    </w:p>
    <w:p w:rsidR="00C50182" w:rsidRPr="00C02669" w:rsidRDefault="00C50182" w:rsidP="00C50182">
      <w:pPr>
        <w:numPr>
          <w:ilvl w:val="0"/>
          <w:numId w:val="7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C50182" w:rsidRPr="00C02669" w:rsidRDefault="00C50182" w:rsidP="00C50182">
      <w:pPr>
        <w:numPr>
          <w:ilvl w:val="0"/>
          <w:numId w:val="7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xml:space="preserve"> DEFINE </w:t>
      </w:r>
      <w:proofErr w:type="spellStart"/>
      <w:r w:rsidRPr="00C02669">
        <w:rPr>
          <w:rFonts w:ascii="Tw Cen MT" w:hAnsi="Tw Cen MT" w:cs="Arial"/>
          <w:color w:val="000000" w:themeColor="text1"/>
          <w:sz w:val="24"/>
          <w:szCs w:val="24"/>
        </w:rPr>
        <w:t>i,j</w:t>
      </w:r>
      <w:proofErr w:type="spellEnd"/>
    </w:p>
    <w:p w:rsidR="00C50182" w:rsidRPr="00C02669" w:rsidRDefault="00C50182" w:rsidP="00C50182">
      <w:pPr>
        <w:numPr>
          <w:ilvl w:val="0"/>
          <w:numId w:val="7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SET n=7</w:t>
      </w:r>
    </w:p>
    <w:p w:rsidR="00C50182" w:rsidRPr="00C02669" w:rsidRDefault="00C50182" w:rsidP="00C50182">
      <w:pPr>
        <w:numPr>
          <w:ilvl w:val="0"/>
          <w:numId w:val="7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PRINT "Right Angle Triangle"</w:t>
      </w:r>
    </w:p>
    <w:p w:rsidR="00C50182" w:rsidRPr="00C02669" w:rsidRDefault="00C50182" w:rsidP="00C50182">
      <w:pPr>
        <w:numPr>
          <w:ilvl w:val="0"/>
          <w:numId w:val="7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=1.REPEAT STEP 6 to 8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&lt;n&lt; </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=""&gt;&lt;/n&lt;&gt;</w:t>
      </w:r>
    </w:p>
    <w:p w:rsidR="00C50182" w:rsidRPr="00C02669" w:rsidRDefault="00C50182" w:rsidP="00C50182">
      <w:pPr>
        <w:numPr>
          <w:ilvl w:val="0"/>
          <w:numId w:val="7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SET j = 1 .REPEAT STEP 7 UNTIL j&lt;=</w:t>
      </w:r>
      <w:proofErr w:type="spellStart"/>
      <w:r w:rsidRPr="00C02669">
        <w:rPr>
          <w:rFonts w:ascii="Tw Cen MT" w:hAnsi="Tw Cen MT" w:cs="Arial"/>
          <w:color w:val="000000" w:themeColor="text1"/>
          <w:sz w:val="24"/>
          <w:szCs w:val="24"/>
        </w:rPr>
        <w:t>i</w:t>
      </w:r>
      <w:proofErr w:type="spellEnd"/>
    </w:p>
    <w:p w:rsidR="00C50182" w:rsidRPr="00C02669" w:rsidRDefault="00C50182" w:rsidP="00C50182">
      <w:pPr>
        <w:numPr>
          <w:ilvl w:val="0"/>
          <w:numId w:val="7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PRINT * and SET j=j+1</w:t>
      </w:r>
    </w:p>
    <w:p w:rsidR="00C50182" w:rsidRPr="00C02669" w:rsidRDefault="00C50182" w:rsidP="00C50182">
      <w:pPr>
        <w:numPr>
          <w:ilvl w:val="0"/>
          <w:numId w:val="7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xml:space="preserve"> PRINT new line and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C50182" w:rsidRPr="00C02669" w:rsidRDefault="00C50182" w:rsidP="00C50182">
      <w:pPr>
        <w:numPr>
          <w:ilvl w:val="0"/>
          <w:numId w:val="7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END</w:t>
      </w:r>
    </w:p>
    <w:p w:rsidR="00C50182" w:rsidRPr="00C02669" w:rsidRDefault="00C50182" w:rsidP="00C50182">
      <w:pPr>
        <w:spacing w:after="0" w:line="240" w:lineRule="auto"/>
        <w:jc w:val="both"/>
        <w:rPr>
          <w:rFonts w:ascii="Tw Cen MT" w:hAnsi="Tw Cen MT" w:cs="Arial"/>
          <w:color w:val="000000" w:themeColor="text1"/>
          <w:sz w:val="24"/>
          <w:szCs w:val="24"/>
        </w:rPr>
      </w:pPr>
      <w:r w:rsidRPr="007108D6">
        <w:rPr>
          <w:rFonts w:ascii="Tw Cen MT" w:hAnsi="Tw Cen MT" w:cs="Arial"/>
          <w:color w:val="000000" w:themeColor="text1"/>
          <w:sz w:val="24"/>
          <w:szCs w:val="24"/>
        </w:rPr>
        <w:pict>
          <v:rect id="_x0000_i1025" style="width:0;height:.45pt" o:hralign="center" o:hrstd="t" o:hrnoshade="t" o:hr="t" fillcolor="#d4d4d4" stroked="f"/>
        </w:pict>
      </w:r>
    </w:p>
    <w:p w:rsidR="00C50182" w:rsidRPr="00C02669" w:rsidRDefault="00C50182" w:rsidP="00C50182">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Program:</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pattern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i,j</w:t>
      </w:r>
      <w:proofErr w:type="spellEnd"/>
      <w:r w:rsidRPr="00C02669">
        <w:rPr>
          <w:rFonts w:ascii="Tw Cen MT" w:hAnsi="Tw Cen MT" w:cs="Arial"/>
          <w:color w:val="000000" w:themeColor="text1"/>
          <w:sz w:val="24"/>
          <w:szCs w:val="24"/>
          <w:bdr w:val="none" w:sz="0" w:space="0" w:color="auto" w:frame="1"/>
        </w:rPr>
        <w:t>, n=</w:t>
      </w:r>
      <w:r w:rsidRPr="00C02669">
        <w:rPr>
          <w:rStyle w:val="number"/>
          <w:rFonts w:ascii="Tw Cen MT" w:hAnsi="Tw Cen MT" w:cs="Arial"/>
          <w:color w:val="000000" w:themeColor="text1"/>
          <w:sz w:val="24"/>
          <w:szCs w:val="24"/>
          <w:bdr w:val="none" w:sz="0" w:space="0" w:color="auto" w:frame="1"/>
        </w:rPr>
        <w:t>7</w:t>
      </w:r>
      <w:r w:rsidRPr="00C02669">
        <w:rPr>
          <w:rFonts w:ascii="Tw Cen MT" w:hAnsi="Tw Cen MT" w:cs="Arial"/>
          <w:color w:val="000000" w:themeColor="text1"/>
          <w:sz w:val="24"/>
          <w:szCs w:val="24"/>
          <w:bdr w:val="none" w:sz="0" w:space="0" w:color="auto" w:frame="1"/>
        </w:rPr>
        <w:t>;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"Right angle triangle"</w:t>
      </w:r>
      <w:r w:rsidRPr="00C02669">
        <w:rPr>
          <w:rFonts w:ascii="Tw Cen MT" w:hAnsi="Tw Cen MT" w:cs="Arial"/>
          <w:color w:val="000000" w:themeColor="text1"/>
          <w:sz w:val="24"/>
          <w:szCs w:val="24"/>
          <w:bdr w:val="none" w:sz="0" w:space="0" w:color="auto" w:frame="1"/>
        </w:rPr>
        <w:t>);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for</w:t>
      </w:r>
      <w:r w:rsidRPr="00C02669">
        <w:rPr>
          <w:rFonts w:ascii="Tw Cen MT" w:hAnsi="Tw Cen MT" w:cs="Arial"/>
          <w:color w:val="000000" w:themeColor="text1"/>
          <w:sz w:val="24"/>
          <w:szCs w:val="24"/>
          <w:bdr w:val="none" w:sz="0" w:space="0" w:color="auto" w:frame="1"/>
        </w:rPr>
        <w:t>(</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1</w:t>
      </w:r>
      <w:r w:rsidRPr="00C02669">
        <w:rPr>
          <w:rFonts w:ascii="Tw Cen MT" w:hAnsi="Tw Cen MT" w:cs="Arial"/>
          <w:color w:val="000000" w:themeColor="text1"/>
          <w:sz w:val="24"/>
          <w:szCs w:val="24"/>
          <w:bdr w:val="none" w:sz="0" w:space="0" w:color="auto" w:frame="1"/>
        </w:rPr>
        <w:t>;i&lt;</w:t>
      </w:r>
      <w:proofErr w:type="spellStart"/>
      <w:r w:rsidRPr="00C02669">
        <w:rPr>
          <w:rFonts w:ascii="Tw Cen MT" w:hAnsi="Tw Cen MT" w:cs="Arial"/>
          <w:color w:val="000000" w:themeColor="text1"/>
          <w:sz w:val="24"/>
          <w:szCs w:val="24"/>
          <w:bdr w:val="none" w:sz="0" w:space="0" w:color="auto" w:frame="1"/>
        </w:rPr>
        <w:t>n;i</w:t>
      </w:r>
      <w:proofErr w:type="spellEnd"/>
      <w:r w:rsidRPr="00C02669">
        <w:rPr>
          <w:rFonts w:ascii="Tw Cen MT" w:hAnsi="Tw Cen MT" w:cs="Arial"/>
          <w:color w:val="000000" w:themeColor="text1"/>
          <w:sz w:val="24"/>
          <w:szCs w:val="24"/>
          <w:bdr w:val="none" w:sz="0" w:space="0" w:color="auto" w:frame="1"/>
        </w:rPr>
        <w:t>++)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for</w:t>
      </w:r>
      <w:r w:rsidRPr="00C02669">
        <w:rPr>
          <w:rFonts w:ascii="Tw Cen MT" w:hAnsi="Tw Cen MT" w:cs="Arial"/>
          <w:color w:val="000000" w:themeColor="text1"/>
          <w:sz w:val="24"/>
          <w:szCs w:val="24"/>
          <w:bdr w:val="none" w:sz="0" w:space="0" w:color="auto" w:frame="1"/>
        </w:rPr>
        <w:t>(j=</w:t>
      </w:r>
      <w:r w:rsidRPr="00C02669">
        <w:rPr>
          <w:rStyle w:val="number"/>
          <w:rFonts w:ascii="Tw Cen MT" w:hAnsi="Tw Cen MT" w:cs="Arial"/>
          <w:color w:val="000000" w:themeColor="text1"/>
          <w:sz w:val="24"/>
          <w:szCs w:val="24"/>
          <w:bdr w:val="none" w:sz="0" w:space="0" w:color="auto" w:frame="1"/>
        </w:rPr>
        <w:t>1</w:t>
      </w:r>
      <w:r w:rsidRPr="00C02669">
        <w:rPr>
          <w:rFonts w:ascii="Tw Cen MT" w:hAnsi="Tw Cen MT" w:cs="Arial"/>
          <w:color w:val="000000" w:themeColor="text1"/>
          <w:sz w:val="24"/>
          <w:szCs w:val="24"/>
          <w:bdr w:val="none" w:sz="0" w:space="0" w:color="auto" w:frame="1"/>
        </w:rPr>
        <w:t>;j&lt;=</w:t>
      </w:r>
      <w:proofErr w:type="spellStart"/>
      <w:r w:rsidRPr="00C02669">
        <w:rPr>
          <w:rFonts w:ascii="Tw Cen MT" w:hAnsi="Tw Cen MT" w:cs="Arial"/>
          <w:color w:val="000000" w:themeColor="text1"/>
          <w:sz w:val="24"/>
          <w:szCs w:val="24"/>
          <w:bdr w:val="none" w:sz="0" w:space="0" w:color="auto" w:frame="1"/>
        </w:rPr>
        <w:t>i;j</w:t>
      </w:r>
      <w:proofErr w:type="spellEnd"/>
      <w:r w:rsidRPr="00C02669">
        <w:rPr>
          <w:rFonts w:ascii="Tw Cen MT" w:hAnsi="Tw Cen MT" w:cs="Arial"/>
          <w:color w:val="000000" w:themeColor="text1"/>
          <w:sz w:val="24"/>
          <w:szCs w:val="24"/>
          <w:bdr w:val="none" w:sz="0" w:space="0" w:color="auto" w:frame="1"/>
        </w:rPr>
        <w:t>++)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System.out.print</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 *"</w:t>
      </w:r>
      <w:r w:rsidRPr="00C02669">
        <w:rPr>
          <w:rFonts w:ascii="Tw Cen MT" w:hAnsi="Tw Cen MT" w:cs="Arial"/>
          <w:color w:val="000000" w:themeColor="text1"/>
          <w:sz w:val="24"/>
          <w:szCs w:val="24"/>
          <w:bdr w:val="none" w:sz="0" w:space="0" w:color="auto" w:frame="1"/>
        </w:rPr>
        <w:t>);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w:t>
      </w:r>
      <w:r w:rsidRPr="00C02669">
        <w:rPr>
          <w:rFonts w:ascii="Tw Cen MT" w:hAnsi="Tw Cen MT" w:cs="Arial"/>
          <w:color w:val="000000" w:themeColor="text1"/>
          <w:sz w:val="24"/>
          <w:szCs w:val="24"/>
          <w:bdr w:val="none" w:sz="0" w:space="0" w:color="auto" w:frame="1"/>
        </w:rPr>
        <w:t>);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C50182" w:rsidRPr="00C02669" w:rsidRDefault="00C50182" w:rsidP="00C50182">
      <w:pPr>
        <w:numPr>
          <w:ilvl w:val="0"/>
          <w:numId w:val="80"/>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C50182" w:rsidRPr="00C02669" w:rsidRDefault="00C50182" w:rsidP="00C50182">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C50182" w:rsidRPr="00C02669" w:rsidRDefault="00C50182" w:rsidP="00C50182">
      <w:pPr>
        <w:spacing w:after="0"/>
        <w:ind w:right="-432"/>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741898" cy="937550"/>
            <wp:effectExtent l="19050" t="0" r="1052" b="0"/>
            <wp:docPr id="94" name="Picture 126"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Java program to print the following pattern on the console"/>
                    <pic:cNvPicPr>
                      <a:picLocks noChangeAspect="1" noChangeArrowheads="1"/>
                    </pic:cNvPicPr>
                  </pic:nvPicPr>
                  <pic:blipFill>
                    <a:blip r:embed="rId316" cstate="print"/>
                    <a:srcRect/>
                    <a:stretch>
                      <a:fillRect/>
                    </a:stretch>
                  </pic:blipFill>
                  <pic:spPr bwMode="auto">
                    <a:xfrm>
                      <a:off x="0" y="0"/>
                      <a:ext cx="742614" cy="938455"/>
                    </a:xfrm>
                    <a:prstGeom prst="rect">
                      <a:avLst/>
                    </a:prstGeom>
                    <a:noFill/>
                    <a:ln w="9525">
                      <a:noFill/>
                      <a:miter lim="800000"/>
                      <a:headEnd/>
                      <a:tailEnd/>
                    </a:ln>
                  </pic:spPr>
                </pic:pic>
              </a:graphicData>
            </a:graphic>
          </wp:inline>
        </w:drawing>
      </w:r>
    </w:p>
    <w:p w:rsidR="00C50182" w:rsidRPr="00C02669" w:rsidRDefault="00C50182" w:rsidP="00C50182">
      <w:pPr>
        <w:spacing w:after="0"/>
        <w:ind w:right="-432"/>
        <w:jc w:val="both"/>
        <w:rPr>
          <w:rFonts w:ascii="Tw Cen MT" w:hAnsi="Tw Cen MT" w:cs="Arial"/>
          <w:color w:val="000000" w:themeColor="text1"/>
          <w:sz w:val="24"/>
          <w:szCs w:val="24"/>
        </w:rPr>
      </w:pPr>
    </w:p>
    <w:p w:rsidR="00C50182" w:rsidRPr="00C50182" w:rsidRDefault="00C50182" w:rsidP="00C50182">
      <w:pPr>
        <w:pStyle w:val="Heading2"/>
        <w:spacing w:before="46" w:line="312" w:lineRule="atLeast"/>
        <w:jc w:val="both"/>
        <w:rPr>
          <w:rFonts w:ascii="Tw Cen MT" w:hAnsi="Tw Cen MT" w:cs="Arial"/>
          <w:bCs w:val="0"/>
          <w:color w:val="000000" w:themeColor="text1"/>
          <w:sz w:val="24"/>
          <w:szCs w:val="24"/>
        </w:rPr>
      </w:pPr>
      <w:r w:rsidRPr="00C50182">
        <w:rPr>
          <w:rFonts w:ascii="Tw Cen MT" w:hAnsi="Tw Cen MT" w:cs="Arial"/>
          <w:bCs w:val="0"/>
          <w:color w:val="000000" w:themeColor="text1"/>
          <w:sz w:val="24"/>
          <w:szCs w:val="24"/>
        </w:rPr>
        <w:t>2. Java program to print the following pattern on the console</w:t>
      </w:r>
    </w:p>
    <w:p w:rsidR="00C50182" w:rsidRPr="00C02669" w:rsidRDefault="00C50182" w:rsidP="00C50182">
      <w:pPr>
        <w:spacing w:after="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659378" cy="1273215"/>
            <wp:effectExtent l="19050" t="0" r="7372" b="0"/>
            <wp:docPr id="125" name="Picture 144"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Java program to print the following pattern on the console"/>
                    <pic:cNvPicPr>
                      <a:picLocks noChangeAspect="1" noChangeArrowheads="1"/>
                    </pic:cNvPicPr>
                  </pic:nvPicPr>
                  <pic:blipFill>
                    <a:blip r:embed="rId317" cstate="print"/>
                    <a:srcRect/>
                    <a:stretch>
                      <a:fillRect/>
                    </a:stretch>
                  </pic:blipFill>
                  <pic:spPr bwMode="auto">
                    <a:xfrm>
                      <a:off x="0" y="0"/>
                      <a:ext cx="660577" cy="1275530"/>
                    </a:xfrm>
                    <a:prstGeom prst="rect">
                      <a:avLst/>
                    </a:prstGeom>
                    <a:noFill/>
                    <a:ln w="9525">
                      <a:noFill/>
                      <a:miter lim="800000"/>
                      <a:headEnd/>
                      <a:tailEnd/>
                    </a:ln>
                  </pic:spPr>
                </pic:pic>
              </a:graphicData>
            </a:graphic>
          </wp:inline>
        </w:drawing>
      </w:r>
    </w:p>
    <w:p w:rsidR="00C50182" w:rsidRPr="00C02669" w:rsidRDefault="00C50182" w:rsidP="00C50182">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C50182" w:rsidRPr="00C02669" w:rsidRDefault="00C50182" w:rsidP="00C50182">
      <w:pPr>
        <w:numPr>
          <w:ilvl w:val="0"/>
          <w:numId w:val="8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C50182" w:rsidRPr="00C02669" w:rsidRDefault="00C50182" w:rsidP="00C50182">
      <w:pPr>
        <w:numPr>
          <w:ilvl w:val="0"/>
          <w:numId w:val="8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xml:space="preserve"> DEFINE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j</w:t>
      </w:r>
    </w:p>
    <w:p w:rsidR="00C50182" w:rsidRPr="00C02669" w:rsidRDefault="00C50182" w:rsidP="00C50182">
      <w:pPr>
        <w:numPr>
          <w:ilvl w:val="0"/>
          <w:numId w:val="8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lastRenderedPageBreak/>
        <w:t>STEP 3:</w:t>
      </w:r>
      <w:r w:rsidRPr="00C02669">
        <w:rPr>
          <w:rFonts w:ascii="Tw Cen MT" w:hAnsi="Tw Cen MT" w:cs="Arial"/>
          <w:color w:val="000000" w:themeColor="text1"/>
          <w:sz w:val="24"/>
          <w:szCs w:val="24"/>
        </w:rPr>
        <w:t> SET n=6</w:t>
      </w:r>
    </w:p>
    <w:p w:rsidR="00C50182" w:rsidRPr="00C02669" w:rsidRDefault="00C50182" w:rsidP="00C50182">
      <w:pPr>
        <w:numPr>
          <w:ilvl w:val="0"/>
          <w:numId w:val="8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=n. REPEAT STEP 5 to STEP 7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&gt;0.</w:t>
      </w:r>
    </w:p>
    <w:p w:rsidR="00C50182" w:rsidRPr="00C02669" w:rsidRDefault="00C50182" w:rsidP="00C50182">
      <w:pPr>
        <w:numPr>
          <w:ilvl w:val="0"/>
          <w:numId w:val="8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SET j=0. REPEAT STEP 6 UNTIL j&lt;</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.&lt; </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=""&gt;&lt;/</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.&lt;&gt;</w:t>
      </w:r>
    </w:p>
    <w:p w:rsidR="00C50182" w:rsidRPr="00C02669" w:rsidRDefault="00C50182" w:rsidP="00C50182">
      <w:pPr>
        <w:numPr>
          <w:ilvl w:val="0"/>
          <w:numId w:val="8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PRINT * and SET j=j+1</w:t>
      </w:r>
    </w:p>
    <w:p w:rsidR="00C50182" w:rsidRPr="00C02669" w:rsidRDefault="00C50182" w:rsidP="00C50182">
      <w:pPr>
        <w:numPr>
          <w:ilvl w:val="0"/>
          <w:numId w:val="8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xml:space="preserve"> PRINT "" and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C50182" w:rsidRPr="00C02669" w:rsidRDefault="00C50182" w:rsidP="00C50182">
      <w:pPr>
        <w:numPr>
          <w:ilvl w:val="0"/>
          <w:numId w:val="8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END</w:t>
      </w:r>
    </w:p>
    <w:p w:rsidR="00C50182" w:rsidRDefault="00C50182" w:rsidP="00C50182">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Program:</w:t>
      </w:r>
    </w:p>
    <w:p w:rsidR="00C50182" w:rsidRPr="00D60D49" w:rsidRDefault="00C50182" w:rsidP="00C50182">
      <w:r>
        <w:rPr>
          <w:noProof/>
        </w:rPr>
        <w:drawing>
          <wp:inline distT="0" distB="0" distL="0" distR="0">
            <wp:extent cx="2417075" cy="1887338"/>
            <wp:effectExtent l="19050" t="0" r="2275" b="0"/>
            <wp:docPr id="3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8" cstate="print"/>
                    <a:srcRect/>
                    <a:stretch>
                      <a:fillRect/>
                    </a:stretch>
                  </pic:blipFill>
                  <pic:spPr bwMode="auto">
                    <a:xfrm>
                      <a:off x="0" y="0"/>
                      <a:ext cx="2417148" cy="1887395"/>
                    </a:xfrm>
                    <a:prstGeom prst="rect">
                      <a:avLst/>
                    </a:prstGeom>
                    <a:noFill/>
                    <a:ln w="9525">
                      <a:noFill/>
                      <a:miter lim="800000"/>
                      <a:headEnd/>
                      <a:tailEnd/>
                    </a:ln>
                  </pic:spPr>
                </pic:pic>
              </a:graphicData>
            </a:graphic>
          </wp:inline>
        </w:drawing>
      </w:r>
    </w:p>
    <w:p w:rsidR="00C50182" w:rsidRPr="00C02669" w:rsidRDefault="00C50182" w:rsidP="00C50182">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C50182" w:rsidRPr="00C02669" w:rsidRDefault="00C50182" w:rsidP="00C50182">
      <w:pPr>
        <w:spacing w:after="0"/>
        <w:ind w:right="-432"/>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641395" cy="1238491"/>
            <wp:effectExtent l="19050" t="0" r="6305" b="0"/>
            <wp:docPr id="128" name="Picture 146"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Java program to print the following pattern on the console"/>
                    <pic:cNvPicPr>
                      <a:picLocks noChangeAspect="1" noChangeArrowheads="1"/>
                    </pic:cNvPicPr>
                  </pic:nvPicPr>
                  <pic:blipFill>
                    <a:blip r:embed="rId317" cstate="print"/>
                    <a:srcRect/>
                    <a:stretch>
                      <a:fillRect/>
                    </a:stretch>
                  </pic:blipFill>
                  <pic:spPr bwMode="auto">
                    <a:xfrm>
                      <a:off x="0" y="0"/>
                      <a:ext cx="642561" cy="1240743"/>
                    </a:xfrm>
                    <a:prstGeom prst="rect">
                      <a:avLst/>
                    </a:prstGeom>
                    <a:noFill/>
                    <a:ln w="9525">
                      <a:noFill/>
                      <a:miter lim="800000"/>
                      <a:headEnd/>
                      <a:tailEnd/>
                    </a:ln>
                  </pic:spPr>
                </pic:pic>
              </a:graphicData>
            </a:graphic>
          </wp:inline>
        </w:drawing>
      </w:r>
    </w:p>
    <w:p w:rsidR="00C50182" w:rsidRPr="00C02669" w:rsidRDefault="00C50182" w:rsidP="00C50182">
      <w:pPr>
        <w:spacing w:after="0"/>
        <w:ind w:right="-432"/>
        <w:jc w:val="both"/>
        <w:rPr>
          <w:rFonts w:ascii="Tw Cen MT" w:hAnsi="Tw Cen MT" w:cs="Arial"/>
          <w:color w:val="000000" w:themeColor="text1"/>
          <w:sz w:val="24"/>
          <w:szCs w:val="24"/>
        </w:rPr>
      </w:pPr>
    </w:p>
    <w:p w:rsidR="00C50182" w:rsidRPr="00C50182" w:rsidRDefault="00C50182" w:rsidP="00C50182">
      <w:pPr>
        <w:pStyle w:val="Heading2"/>
        <w:spacing w:before="46" w:line="312" w:lineRule="atLeast"/>
        <w:jc w:val="both"/>
        <w:rPr>
          <w:rFonts w:ascii="Tw Cen MT" w:hAnsi="Tw Cen MT" w:cs="Arial"/>
          <w:bCs w:val="0"/>
          <w:color w:val="000000" w:themeColor="text1"/>
          <w:sz w:val="24"/>
          <w:szCs w:val="24"/>
        </w:rPr>
      </w:pPr>
      <w:r w:rsidRPr="00C50182">
        <w:rPr>
          <w:rFonts w:ascii="Tw Cen MT" w:hAnsi="Tw Cen MT" w:cs="Arial"/>
          <w:bCs w:val="0"/>
          <w:color w:val="000000" w:themeColor="text1"/>
          <w:sz w:val="24"/>
          <w:szCs w:val="24"/>
        </w:rPr>
        <w:t>3. Java program to print the following pattern on the console</w:t>
      </w:r>
    </w:p>
    <w:p w:rsidR="00C50182" w:rsidRPr="00C02669" w:rsidRDefault="00C50182" w:rsidP="00C50182">
      <w:pPr>
        <w:spacing w:after="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1105093" cy="1238491"/>
            <wp:effectExtent l="19050" t="0" r="0" b="0"/>
            <wp:docPr id="131" name="Picture 154"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Java program to print the following pattern on the console"/>
                    <pic:cNvPicPr>
                      <a:picLocks noChangeAspect="1" noChangeArrowheads="1"/>
                    </pic:cNvPicPr>
                  </pic:nvPicPr>
                  <pic:blipFill>
                    <a:blip r:embed="rId319" cstate="print"/>
                    <a:srcRect/>
                    <a:stretch>
                      <a:fillRect/>
                    </a:stretch>
                  </pic:blipFill>
                  <pic:spPr bwMode="auto">
                    <a:xfrm>
                      <a:off x="0" y="0"/>
                      <a:ext cx="1106180" cy="1239710"/>
                    </a:xfrm>
                    <a:prstGeom prst="rect">
                      <a:avLst/>
                    </a:prstGeom>
                    <a:noFill/>
                    <a:ln w="9525">
                      <a:noFill/>
                      <a:miter lim="800000"/>
                      <a:headEnd/>
                      <a:tailEnd/>
                    </a:ln>
                  </pic:spPr>
                </pic:pic>
              </a:graphicData>
            </a:graphic>
          </wp:inline>
        </w:drawing>
      </w:r>
    </w:p>
    <w:p w:rsidR="00C50182" w:rsidRPr="00C02669" w:rsidRDefault="00C50182" w:rsidP="00C50182">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SET size=0./</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DEFINE c./</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PRINT new line./</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SET size=5/</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xml:space="preserve"> DEFINE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j, k./</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 0. REPEAT STEP 8 to STEP 14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 (size+1) /</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SET j=size. REPEAT STEP 9 UNTIL j&gt;</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PRINT "" and SET j=j-1/</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lastRenderedPageBreak/>
        <w:t>STEP 10:</w:t>
      </w:r>
      <w:r w:rsidRPr="00C02669">
        <w:rPr>
          <w:rFonts w:ascii="Tw Cen MT" w:hAnsi="Tw Cen MT" w:cs="Arial"/>
          <w:color w:val="000000" w:themeColor="text1"/>
          <w:sz w:val="24"/>
          <w:szCs w:val="24"/>
        </w:rPr>
        <w:t> SET k=0. REPEAT STEP 11 and 12 UNTIL k&lt;(2*i-1)/</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11:</w:t>
      </w:r>
      <w:r w:rsidRPr="00C02669">
        <w:rPr>
          <w:rFonts w:ascii="Tw Cen MT" w:hAnsi="Tw Cen MT" w:cs="Arial"/>
          <w:color w:val="000000" w:themeColor="text1"/>
          <w:sz w:val="24"/>
          <w:szCs w:val="24"/>
        </w:rPr>
        <w:t> PRINT * /</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12:</w:t>
      </w:r>
      <w:r w:rsidRPr="00C02669">
        <w:rPr>
          <w:rFonts w:ascii="Tw Cen MT" w:hAnsi="Tw Cen MT" w:cs="Arial"/>
          <w:color w:val="000000" w:themeColor="text1"/>
          <w:sz w:val="24"/>
          <w:szCs w:val="24"/>
        </w:rPr>
        <w:t> SET k=k+1/</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13:</w:t>
      </w:r>
      <w:r w:rsidRPr="00C02669">
        <w:rPr>
          <w:rFonts w:ascii="Tw Cen MT" w:hAnsi="Tw Cen MT" w:cs="Arial"/>
          <w:color w:val="000000" w:themeColor="text1"/>
          <w:sz w:val="24"/>
          <w:szCs w:val="24"/>
        </w:rPr>
        <w:t> PRINT new line./</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14:</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i+1./</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w:t>
      </w:r>
    </w:p>
    <w:p w:rsidR="00C50182" w:rsidRPr="00C02669" w:rsidRDefault="00C50182" w:rsidP="00C50182">
      <w:pPr>
        <w:numPr>
          <w:ilvl w:val="0"/>
          <w:numId w:val="8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15:</w:t>
      </w:r>
      <w:r w:rsidRPr="00C02669">
        <w:rPr>
          <w:rFonts w:ascii="Tw Cen MT" w:hAnsi="Tw Cen MT" w:cs="Arial"/>
          <w:color w:val="000000" w:themeColor="text1"/>
          <w:sz w:val="24"/>
          <w:szCs w:val="24"/>
        </w:rPr>
        <w:t> END</w:t>
      </w:r>
    </w:p>
    <w:p w:rsidR="00C50182" w:rsidRDefault="00C50182" w:rsidP="00C50182">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Program:</w:t>
      </w:r>
    </w:p>
    <w:p w:rsidR="00C50182" w:rsidRPr="00FF4C6E" w:rsidRDefault="00C50182" w:rsidP="00C50182">
      <w:r>
        <w:rPr>
          <w:noProof/>
        </w:rPr>
        <w:drawing>
          <wp:inline distT="0" distB="0" distL="0" distR="0">
            <wp:extent cx="2410231" cy="2818262"/>
            <wp:effectExtent l="19050" t="0" r="9119" b="0"/>
            <wp:docPr id="3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0" cstate="print"/>
                    <a:srcRect/>
                    <a:stretch>
                      <a:fillRect/>
                    </a:stretch>
                  </pic:blipFill>
                  <pic:spPr bwMode="auto">
                    <a:xfrm>
                      <a:off x="0" y="0"/>
                      <a:ext cx="2410330" cy="2818378"/>
                    </a:xfrm>
                    <a:prstGeom prst="rect">
                      <a:avLst/>
                    </a:prstGeom>
                    <a:noFill/>
                    <a:ln w="9525">
                      <a:noFill/>
                      <a:miter lim="800000"/>
                      <a:headEnd/>
                      <a:tailEnd/>
                    </a:ln>
                  </pic:spPr>
                </pic:pic>
              </a:graphicData>
            </a:graphic>
          </wp:inline>
        </w:drawing>
      </w:r>
    </w:p>
    <w:p w:rsidR="00C50182" w:rsidRPr="00C02669" w:rsidRDefault="00C50182" w:rsidP="00C50182">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C50182" w:rsidRPr="00C02669" w:rsidRDefault="00C50182" w:rsidP="00C50182">
      <w:pPr>
        <w:spacing w:after="0"/>
        <w:ind w:right="-432"/>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1012141" cy="1134319"/>
            <wp:effectExtent l="19050" t="0" r="0" b="0"/>
            <wp:docPr id="134" name="Picture 156"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Java program to print the following pattern on the console"/>
                    <pic:cNvPicPr>
                      <a:picLocks noChangeAspect="1" noChangeArrowheads="1"/>
                    </pic:cNvPicPr>
                  </pic:nvPicPr>
                  <pic:blipFill>
                    <a:blip r:embed="rId319" cstate="print"/>
                    <a:srcRect/>
                    <a:stretch>
                      <a:fillRect/>
                    </a:stretch>
                  </pic:blipFill>
                  <pic:spPr bwMode="auto">
                    <a:xfrm>
                      <a:off x="0" y="0"/>
                      <a:ext cx="1013137" cy="1135435"/>
                    </a:xfrm>
                    <a:prstGeom prst="rect">
                      <a:avLst/>
                    </a:prstGeom>
                    <a:noFill/>
                    <a:ln w="9525">
                      <a:noFill/>
                      <a:miter lim="800000"/>
                      <a:headEnd/>
                      <a:tailEnd/>
                    </a:ln>
                  </pic:spPr>
                </pic:pic>
              </a:graphicData>
            </a:graphic>
          </wp:inline>
        </w:drawing>
      </w:r>
    </w:p>
    <w:p w:rsidR="00C50182" w:rsidRDefault="00C50182">
      <w:pPr>
        <w:rPr>
          <w:b/>
          <w:sz w:val="28"/>
        </w:rPr>
      </w:pPr>
    </w:p>
    <w:p w:rsidR="00C50182" w:rsidRPr="00C02669" w:rsidRDefault="00C50182" w:rsidP="00C50182">
      <w:pPr>
        <w:spacing w:after="0" w:line="240" w:lineRule="auto"/>
        <w:jc w:val="both"/>
        <w:outlineLvl w:val="0"/>
        <w:rPr>
          <w:rFonts w:ascii="Tw Cen MT" w:eastAsia="Times New Roman" w:hAnsi="Tw Cen MT" w:cs="Arial"/>
          <w:b/>
          <w:bCs/>
          <w:color w:val="000000" w:themeColor="text1"/>
          <w:kern w:val="36"/>
          <w:sz w:val="24"/>
          <w:szCs w:val="24"/>
        </w:rPr>
      </w:pPr>
      <w:r>
        <w:rPr>
          <w:rFonts w:ascii="Tw Cen MT" w:eastAsia="Times New Roman" w:hAnsi="Tw Cen MT" w:cs="Arial"/>
          <w:b/>
          <w:bCs/>
          <w:color w:val="000000" w:themeColor="text1"/>
          <w:kern w:val="36"/>
          <w:sz w:val="24"/>
          <w:szCs w:val="24"/>
          <w:bdr w:val="none" w:sz="0" w:space="0" w:color="auto" w:frame="1"/>
        </w:rPr>
        <w:t xml:space="preserve">4. </w:t>
      </w: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Print Diamond Star Pattern</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bdr w:val="none" w:sz="0" w:space="0" w:color="auto" w:frame="1"/>
        </w:rPr>
        <w:t>1. Using For Loop – Diamond Star / Asterisk Pattern Code</w:t>
      </w:r>
    </w:p>
    <w:p w:rsidR="00C50182" w:rsidRDefault="00C50182" w:rsidP="00C50182">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hAnsi="Tw Cen MT" w:cs="Arial"/>
          <w:noProof/>
          <w:color w:val="000000" w:themeColor="text1"/>
          <w:bdr w:val="none" w:sz="0" w:space="0" w:color="auto" w:frame="1"/>
        </w:rPr>
        <w:lastRenderedPageBreak/>
        <w:drawing>
          <wp:inline distT="0" distB="0" distL="0" distR="0">
            <wp:extent cx="2462529" cy="4462818"/>
            <wp:effectExtent l="19050" t="0" r="0" b="0"/>
            <wp:docPr id="21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1" cstate="print"/>
                    <a:srcRect/>
                    <a:stretch>
                      <a:fillRect/>
                    </a:stretch>
                  </pic:blipFill>
                  <pic:spPr bwMode="auto">
                    <a:xfrm>
                      <a:off x="0" y="0"/>
                      <a:ext cx="2464477" cy="4466349"/>
                    </a:xfrm>
                    <a:prstGeom prst="rect">
                      <a:avLst/>
                    </a:prstGeom>
                    <a:noFill/>
                    <a:ln w="9525">
                      <a:noFill/>
                      <a:miter lim="800000"/>
                      <a:headEnd/>
                      <a:tailEnd/>
                    </a:ln>
                  </pic:spPr>
                </pic:pic>
              </a:graphicData>
            </a:graphic>
          </wp:inline>
        </w:drawing>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The explanation for the above code:</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For loop is useful when the set of statements need to execute N no. at times.</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First outer for loop displays half of the diamond pattern, 2nd outer for loop displays the remaining half of the pattern.</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First outer for loop executes the code until the condition false if the condition at for loop true it checks the 1st inner loop condition if true its display space, if false it comes to 2nd inner loop and checks the condition,  if true it display charter “*” / Asterisk</w:t>
      </w:r>
    </w:p>
    <w:tbl>
      <w:tblPr>
        <w:tblW w:w="0" w:type="auto"/>
        <w:tblCellSpacing w:w="15" w:type="dxa"/>
        <w:tblCellMar>
          <w:top w:w="15" w:type="dxa"/>
          <w:left w:w="15" w:type="dxa"/>
          <w:bottom w:w="15" w:type="dxa"/>
          <w:right w:w="15" w:type="dxa"/>
        </w:tblCellMar>
        <w:tblLook w:val="04A0"/>
      </w:tblPr>
      <w:tblGrid>
        <w:gridCol w:w="208"/>
        <w:gridCol w:w="5513"/>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8" w:type="dxa"/>
            <w:tcBorders>
              <w:top w:val="nil"/>
              <w:left w:val="nil"/>
              <w:bottom w:val="nil"/>
              <w:right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tc>
      </w:tr>
    </w:tbl>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w:t>
      </w:r>
      <w:proofErr w:type="gramStart"/>
      <w:r w:rsidRPr="00C02669">
        <w:rPr>
          <w:rFonts w:ascii="Tw Cen MT" w:hAnsi="Tw Cen MT" w:cs="Arial"/>
          <w:color w:val="000000" w:themeColor="text1"/>
        </w:rPr>
        <w:t>cursor</w:t>
      </w:r>
      <w:proofErr w:type="gramEnd"/>
      <w:r w:rsidRPr="00C02669">
        <w:rPr>
          <w:rFonts w:ascii="Tw Cen MT" w:hAnsi="Tw Cen MT" w:cs="Arial"/>
          <w:color w:val="000000" w:themeColor="text1"/>
        </w:rPr>
        <w:t xml:space="preserve"> comes to next line, 2nd outer for loop will execute the code until the condition false. In 2nd outer for loop if the condition true then it checks condition at 1st inner loop if condition true then it displays space otherwise it goes to 2nd inner loop and checks the condition if true then it displays the charter”*”.</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The second outer for loop will display this pattern.</w:t>
      </w:r>
    </w:p>
    <w:tbl>
      <w:tblPr>
        <w:tblW w:w="0" w:type="auto"/>
        <w:tblCellSpacing w:w="15" w:type="dxa"/>
        <w:tblCellMar>
          <w:top w:w="15" w:type="dxa"/>
          <w:left w:w="15" w:type="dxa"/>
          <w:bottom w:w="15" w:type="dxa"/>
          <w:right w:w="15" w:type="dxa"/>
        </w:tblCellMar>
        <w:tblLook w:val="04A0"/>
      </w:tblPr>
      <w:tblGrid>
        <w:gridCol w:w="208"/>
        <w:gridCol w:w="5513"/>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tc>
        <w:tc>
          <w:tcPr>
            <w:tcW w:w="5468" w:type="dxa"/>
            <w:tcBorders>
              <w:top w:val="nil"/>
              <w:left w:val="nil"/>
              <w:bottom w:val="nil"/>
              <w:right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tc>
      </w:tr>
    </w:tbl>
    <w:p w:rsidR="00C50182" w:rsidRPr="00C02669" w:rsidRDefault="00C50182" w:rsidP="00C50182">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tbl>
      <w:tblPr>
        <w:tblW w:w="0" w:type="auto"/>
        <w:tblCellSpacing w:w="15" w:type="dxa"/>
        <w:tblCellMar>
          <w:top w:w="15" w:type="dxa"/>
          <w:left w:w="15" w:type="dxa"/>
          <w:bottom w:w="15" w:type="dxa"/>
          <w:right w:w="15" w:type="dxa"/>
        </w:tblCellMar>
        <w:tblLook w:val="04A0"/>
      </w:tblPr>
      <w:tblGrid>
        <w:gridCol w:w="340"/>
        <w:gridCol w:w="5440"/>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3</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lastRenderedPageBreak/>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p>
        </w:tc>
      </w:tr>
    </w:tbl>
    <w:p w:rsidR="00C50182" w:rsidRPr="00C02669" w:rsidRDefault="00C50182" w:rsidP="00C50182">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lastRenderedPageBreak/>
        <w:t>2. Using While Loop</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t>
      </w:r>
      <w:proofErr w:type="gramStart"/>
      <w:r w:rsidRPr="00C02669">
        <w:rPr>
          <w:rFonts w:ascii="Tw Cen MT" w:hAnsi="Tw Cen MT" w:cs="Arial"/>
          <w:color w:val="000000" w:themeColor="text1"/>
        </w:rPr>
        <w:t>while</w:t>
      </w:r>
      <w:proofErr w:type="gramEnd"/>
      <w:r w:rsidRPr="00C02669">
        <w:rPr>
          <w:rFonts w:ascii="Tw Cen MT" w:hAnsi="Tw Cen MT" w:cs="Arial"/>
          <w:color w:val="000000" w:themeColor="text1"/>
        </w:rPr>
        <w:t xml:space="preserve"> loop is entry checking </w:t>
      </w:r>
      <w:proofErr w:type="spellStart"/>
      <w:r w:rsidRPr="00C02669">
        <w:rPr>
          <w:rFonts w:ascii="Tw Cen MT" w:hAnsi="Tw Cen MT" w:cs="Arial"/>
          <w:color w:val="000000" w:themeColor="text1"/>
        </w:rPr>
        <w:t>loop,i.e</w:t>
      </w:r>
      <w:proofErr w:type="spellEnd"/>
      <w:r w:rsidRPr="00C02669">
        <w:rPr>
          <w:rFonts w:ascii="Tw Cen MT" w:hAnsi="Tw Cen MT" w:cs="Arial"/>
          <w:color w:val="000000" w:themeColor="text1"/>
        </w:rPr>
        <w:t xml:space="preserve"> it checks the code at while, if it is true it executes the code.</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The 1st outer while loop executes the code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&lt;=n false. if the condition true it checks the 1st inner while loop if condition true then it displays space, otherwise, goes to the next inner loop and display charter “*”.</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2nd outer while loop executes the code until the condition I&gt;0.</w:t>
      </w:r>
    </w:p>
    <w:p w:rsidR="00C50182" w:rsidRDefault="00C50182" w:rsidP="00C50182">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hAnsi="Tw Cen MT" w:cs="Arial"/>
          <w:noProof/>
          <w:color w:val="000000" w:themeColor="text1"/>
          <w:bdr w:val="none" w:sz="0" w:space="0" w:color="auto" w:frame="1"/>
        </w:rPr>
        <w:drawing>
          <wp:inline distT="0" distB="0" distL="0" distR="0">
            <wp:extent cx="2376132" cy="5387334"/>
            <wp:effectExtent l="19050" t="0" r="5118" b="0"/>
            <wp:docPr id="21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2" cstate="print"/>
                    <a:srcRect/>
                    <a:stretch>
                      <a:fillRect/>
                    </a:stretch>
                  </pic:blipFill>
                  <pic:spPr bwMode="auto">
                    <a:xfrm>
                      <a:off x="0" y="0"/>
                      <a:ext cx="2376213" cy="5387517"/>
                    </a:xfrm>
                    <a:prstGeom prst="rect">
                      <a:avLst/>
                    </a:prstGeom>
                    <a:noFill/>
                    <a:ln w="9525">
                      <a:noFill/>
                      <a:miter lim="800000"/>
                      <a:headEnd/>
                      <a:tailEnd/>
                    </a:ln>
                  </pic:spPr>
                </pic:pic>
              </a:graphicData>
            </a:graphic>
          </wp:inline>
        </w:drawing>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2</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23</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24</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25</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26</w:t>
            </w:r>
          </w:p>
        </w:tc>
        <w:tc>
          <w:tcPr>
            <w:tcW w:w="5395" w:type="dxa"/>
            <w:tcBorders>
              <w:top w:val="nil"/>
              <w:left w:val="nil"/>
              <w:bottom w:val="nil"/>
              <w:right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lastRenderedPageBreak/>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lastRenderedPageBreak/>
              <w:t>12</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proofErr w:type="gramStart"/>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roofErr w:type="gramEnd"/>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tc>
      </w:tr>
    </w:tbl>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lastRenderedPageBreak/>
        <w:t> </w:t>
      </w:r>
    </w:p>
    <w:p w:rsidR="00C50182" w:rsidRPr="00C02669" w:rsidRDefault="00C50182" w:rsidP="00C50182">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t>3. Diamond Star Pattern Program – Using Do While Loop</w:t>
      </w:r>
    </w:p>
    <w:p w:rsidR="00C50182" w:rsidRPr="00C02669" w:rsidRDefault="00C50182" w:rsidP="00C50182">
      <w:pPr>
        <w:numPr>
          <w:ilvl w:val="0"/>
          <w:numId w:val="83"/>
        </w:numPr>
        <w:spacing w:after="0" w:line="240" w:lineRule="auto"/>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The do-while loop is exit checking </w:t>
      </w:r>
      <w:proofErr w:type="spellStart"/>
      <w:r w:rsidRPr="00C02669">
        <w:rPr>
          <w:rFonts w:ascii="Tw Cen MT" w:hAnsi="Tw Cen MT" w:cs="Arial"/>
          <w:color w:val="000000" w:themeColor="text1"/>
          <w:sz w:val="24"/>
          <w:szCs w:val="24"/>
        </w:rPr>
        <w:t>loop</w:t>
      </w:r>
      <w:proofErr w:type="gramStart"/>
      <w:r w:rsidRPr="00C02669">
        <w:rPr>
          <w:rFonts w:ascii="Tw Cen MT" w:hAnsi="Tw Cen MT" w:cs="Arial"/>
          <w:color w:val="000000" w:themeColor="text1"/>
          <w:sz w:val="24"/>
          <w:szCs w:val="24"/>
        </w:rPr>
        <w:t>,i.e</w:t>
      </w:r>
      <w:proofErr w:type="spellEnd"/>
      <w:proofErr w:type="gramEnd"/>
      <w:r w:rsidRPr="00C02669">
        <w:rPr>
          <w:rFonts w:ascii="Tw Cen MT" w:hAnsi="Tw Cen MT" w:cs="Arial"/>
          <w:color w:val="000000" w:themeColor="text1"/>
          <w:sz w:val="24"/>
          <w:szCs w:val="24"/>
        </w:rPr>
        <w:t xml:space="preserve"> it executes the code once then checks the condition.</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1st outer do-while loop executes the statements until the condition </w:t>
      </w:r>
      <w:r w:rsidRPr="00C02669">
        <w:rPr>
          <w:rStyle w:val="highlight"/>
          <w:rFonts w:ascii="Tw Cen MT" w:hAnsi="Tw Cen MT" w:cs="Arial"/>
          <w:color w:val="000000" w:themeColor="text1"/>
          <w:bdr w:val="none" w:sz="0" w:space="0" w:color="auto" w:frame="1"/>
          <w:shd w:val="clear" w:color="auto" w:fill="FFFF99"/>
        </w:rPr>
        <w:t>++</w:t>
      </w:r>
      <w:proofErr w:type="spellStart"/>
      <w:r w:rsidRPr="00C02669">
        <w:rPr>
          <w:rStyle w:val="highlight"/>
          <w:rFonts w:ascii="Tw Cen MT" w:hAnsi="Tw Cen MT" w:cs="Arial"/>
          <w:color w:val="000000" w:themeColor="text1"/>
          <w:bdr w:val="none" w:sz="0" w:space="0" w:color="auto" w:frame="1"/>
          <w:shd w:val="clear" w:color="auto" w:fill="FFFF99"/>
        </w:rPr>
        <w:t>i</w:t>
      </w:r>
      <w:proofErr w:type="spellEnd"/>
      <w:r w:rsidRPr="00C02669">
        <w:rPr>
          <w:rStyle w:val="highlight"/>
          <w:rFonts w:ascii="Tw Cen MT" w:hAnsi="Tw Cen MT" w:cs="Arial"/>
          <w:color w:val="000000" w:themeColor="text1"/>
          <w:bdr w:val="none" w:sz="0" w:space="0" w:color="auto" w:frame="1"/>
          <w:shd w:val="clear" w:color="auto" w:fill="FFFF99"/>
        </w:rPr>
        <w:t>&lt;=n</w:t>
      </w:r>
      <w:r w:rsidRPr="00C02669">
        <w:rPr>
          <w:rFonts w:ascii="Tw Cen MT" w:hAnsi="Tw Cen MT" w:cs="Arial"/>
          <w:color w:val="000000" w:themeColor="text1"/>
        </w:rPr>
        <w:t xml:space="preserve"> is </w:t>
      </w:r>
      <w:proofErr w:type="spellStart"/>
      <w:r w:rsidRPr="00C02669">
        <w:rPr>
          <w:rFonts w:ascii="Tw Cen MT" w:hAnsi="Tw Cen MT" w:cs="Arial"/>
          <w:color w:val="000000" w:themeColor="text1"/>
        </w:rPr>
        <w:t>false</w:t>
      </w:r>
      <w:proofErr w:type="gramStart"/>
      <w:r w:rsidRPr="00C02669">
        <w:rPr>
          <w:rFonts w:ascii="Tw Cen MT" w:hAnsi="Tw Cen MT" w:cs="Arial"/>
          <w:color w:val="000000" w:themeColor="text1"/>
        </w:rPr>
        <w:t>,the</w:t>
      </w:r>
      <w:proofErr w:type="spellEnd"/>
      <w:proofErr w:type="gramEnd"/>
      <w:r w:rsidRPr="00C02669">
        <w:rPr>
          <w:rFonts w:ascii="Tw Cen MT" w:hAnsi="Tw Cen MT" w:cs="Arial"/>
          <w:color w:val="000000" w:themeColor="text1"/>
        </w:rPr>
        <w:t xml:space="preserve"> first inner loop will display space until the condition </w:t>
      </w:r>
      <w:r w:rsidRPr="00C02669">
        <w:rPr>
          <w:rStyle w:val="highlight"/>
          <w:rFonts w:ascii="Tw Cen MT" w:hAnsi="Tw Cen MT" w:cs="Arial"/>
          <w:color w:val="000000" w:themeColor="text1"/>
          <w:bdr w:val="none" w:sz="0" w:space="0" w:color="auto" w:frame="1"/>
          <w:shd w:val="clear" w:color="auto" w:fill="FFFF99"/>
        </w:rPr>
        <w:t>++j&lt;=n-i+1</w:t>
      </w:r>
      <w:r w:rsidRPr="00C02669">
        <w:rPr>
          <w:rFonts w:ascii="Tw Cen MT" w:hAnsi="Tw Cen MT" w:cs="Arial"/>
          <w:color w:val="000000" w:themeColor="text1"/>
        </w:rPr>
        <w:t> is false, 2nd inner loop will display “*” until the condition++j&lt;=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is false. The 1st outer do-while loop will display half of the diamond pattern.</w:t>
      </w:r>
    </w:p>
    <w:p w:rsidR="00C50182" w:rsidRPr="00C02669" w:rsidRDefault="00C50182" w:rsidP="00C50182">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The 2nd outer do-while loop will execute the statements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&gt;0 if false. The 1st inner loop will display space until the condition ++j&lt;=n-i+1 is </w:t>
      </w:r>
      <w:proofErr w:type="spellStart"/>
      <w:r w:rsidRPr="00C02669">
        <w:rPr>
          <w:rFonts w:ascii="Tw Cen MT" w:hAnsi="Tw Cen MT" w:cs="Arial"/>
          <w:color w:val="000000" w:themeColor="text1"/>
        </w:rPr>
        <w:t>false</w:t>
      </w:r>
      <w:proofErr w:type="gramStart"/>
      <w:r w:rsidRPr="00C02669">
        <w:rPr>
          <w:rFonts w:ascii="Tw Cen MT" w:hAnsi="Tw Cen MT" w:cs="Arial"/>
          <w:color w:val="000000" w:themeColor="text1"/>
        </w:rPr>
        <w:t>,The</w:t>
      </w:r>
      <w:proofErr w:type="spellEnd"/>
      <w:proofErr w:type="gramEnd"/>
      <w:r w:rsidRPr="00C02669">
        <w:rPr>
          <w:rFonts w:ascii="Tw Cen MT" w:hAnsi="Tw Cen MT" w:cs="Arial"/>
          <w:color w:val="000000" w:themeColor="text1"/>
        </w:rPr>
        <w:t xml:space="preserve"> 2nd inner loop will display charter “*” until the condition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*2-1 is </w:t>
      </w:r>
      <w:proofErr w:type="spellStart"/>
      <w:r w:rsidRPr="00C02669">
        <w:rPr>
          <w:rFonts w:ascii="Tw Cen MT" w:hAnsi="Tw Cen MT" w:cs="Arial"/>
          <w:color w:val="000000" w:themeColor="text1"/>
        </w:rPr>
        <w:t>false.The</w:t>
      </w:r>
      <w:proofErr w:type="spellEnd"/>
      <w:r w:rsidRPr="00C02669">
        <w:rPr>
          <w:rFonts w:ascii="Tw Cen MT" w:hAnsi="Tw Cen MT" w:cs="Arial"/>
          <w:color w:val="000000" w:themeColor="text1"/>
        </w:rPr>
        <w:t xml:space="preserve"> 2nd outer do-while loop will display the remaining half of the pattern of the diamond.</w:t>
      </w:r>
    </w:p>
    <w:p w:rsidR="00C50182" w:rsidRDefault="00C50182" w:rsidP="00C50182">
      <w:pPr>
        <w:spacing w:after="0"/>
        <w:jc w:val="both"/>
        <w:rPr>
          <w:rStyle w:val="Strong"/>
          <w:rFonts w:ascii="Tw Cen MT" w:hAnsi="Tw Cen MT" w:cs="Arial"/>
          <w:color w:val="000000" w:themeColor="text1"/>
          <w:sz w:val="24"/>
          <w:szCs w:val="24"/>
          <w:bdr w:val="none" w:sz="0" w:space="0" w:color="auto" w:frame="1"/>
          <w:shd w:val="clear" w:color="auto" w:fill="FFFFFF"/>
        </w:rPr>
      </w:pPr>
      <w:r>
        <w:rPr>
          <w:rFonts w:ascii="Tw Cen MT" w:hAnsi="Tw Cen MT" w:cs="Arial"/>
          <w:noProof/>
          <w:color w:val="000000" w:themeColor="text1"/>
          <w:sz w:val="24"/>
          <w:szCs w:val="24"/>
          <w:bdr w:val="none" w:sz="0" w:space="0" w:color="auto" w:frame="1"/>
          <w:shd w:val="clear" w:color="auto" w:fill="FFFFFF"/>
        </w:rPr>
        <w:lastRenderedPageBreak/>
        <w:drawing>
          <wp:inline distT="0" distB="0" distL="0" distR="0">
            <wp:extent cx="2419624" cy="5991367"/>
            <wp:effectExtent l="19050" t="0" r="0" b="0"/>
            <wp:docPr id="2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3" cstate="print"/>
                    <a:srcRect/>
                    <a:stretch>
                      <a:fillRect/>
                    </a:stretch>
                  </pic:blipFill>
                  <pic:spPr bwMode="auto">
                    <a:xfrm>
                      <a:off x="0" y="0"/>
                      <a:ext cx="2419551" cy="5991187"/>
                    </a:xfrm>
                    <a:prstGeom prst="rect">
                      <a:avLst/>
                    </a:prstGeom>
                    <a:noFill/>
                    <a:ln w="9525">
                      <a:noFill/>
                      <a:miter lim="800000"/>
                      <a:headEnd/>
                      <a:tailEnd/>
                    </a:ln>
                  </pic:spPr>
                </pic:pic>
              </a:graphicData>
            </a:graphic>
          </wp:inline>
        </w:drawing>
      </w:r>
    </w:p>
    <w:p w:rsidR="00C50182" w:rsidRPr="00C02669" w:rsidRDefault="00C50182" w:rsidP="00C50182">
      <w:pPr>
        <w:spacing w:after="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bdr w:val="none" w:sz="0" w:space="0" w:color="auto" w:frame="1"/>
          <w:shd w:val="clear" w:color="auto" w:fill="FFFFFF"/>
        </w:rPr>
        <w:t>Output:</w:t>
      </w:r>
    </w:p>
    <w:p w:rsidR="00C50182" w:rsidRPr="00C02669" w:rsidRDefault="00C50182" w:rsidP="00C50182">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p w:rsidR="00C50182" w:rsidRPr="00C02669" w:rsidRDefault="00C50182" w:rsidP="00C50182">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340"/>
        <w:gridCol w:w="5440"/>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12</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C50182" w:rsidRPr="00C02669" w:rsidRDefault="00C50182"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tc>
        <w:tc>
          <w:tcPr>
            <w:tcW w:w="5395" w:type="dxa"/>
            <w:tcBorders>
              <w:top w:val="nil"/>
              <w:left w:val="nil"/>
              <w:bottom w:val="nil"/>
              <w:right w:val="nil"/>
            </w:tcBorders>
            <w:vAlign w:val="center"/>
            <w:hideMark/>
          </w:tcPr>
          <w:p w:rsidR="00C50182" w:rsidRPr="00C02669" w:rsidRDefault="00C50182"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lastRenderedPageBreak/>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C50182" w:rsidRPr="00C02669" w:rsidRDefault="00C50182"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tc>
      </w:tr>
    </w:tbl>
    <w:p w:rsidR="00C50182" w:rsidRPr="00C02669" w:rsidRDefault="00C50182" w:rsidP="00C50182">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C50182" w:rsidRPr="00C02669" w:rsidRDefault="00C50182" w:rsidP="00C50182">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Print Hollow Mirrored Rhombus | 4 Ways</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1. Using For Loop</w:t>
      </w:r>
    </w:p>
    <w:p w:rsidR="00C50182" w:rsidRDefault="00C50182" w:rsidP="00C50182">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2075881" cy="4325441"/>
            <wp:effectExtent l="19050" t="0" r="569" b="0"/>
            <wp:docPr id="2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4" cstate="print"/>
                    <a:srcRect/>
                    <a:stretch>
                      <a:fillRect/>
                    </a:stretch>
                  </pic:blipFill>
                  <pic:spPr bwMode="auto">
                    <a:xfrm>
                      <a:off x="0" y="0"/>
                      <a:ext cx="2077638" cy="4329101"/>
                    </a:xfrm>
                    <a:prstGeom prst="rect">
                      <a:avLst/>
                    </a:prstGeom>
                    <a:noFill/>
                    <a:ln w="9525">
                      <a:noFill/>
                      <a:miter lim="800000"/>
                      <a:headEnd/>
                      <a:tailEnd/>
                    </a:ln>
                  </pic:spPr>
                </pic:pic>
              </a:graphicData>
            </a:graphic>
          </wp:inline>
        </w:drawing>
      </w:r>
    </w:p>
    <w:p w:rsidR="00C50182" w:rsidRPr="008C17D8" w:rsidRDefault="00C50182" w:rsidP="00C50182">
      <w:pPr>
        <w:spacing w:after="0" w:line="240" w:lineRule="auto"/>
        <w:jc w:val="both"/>
        <w:rPr>
          <w:rFonts w:ascii="Tw Cen MT" w:eastAsia="Times New Roman" w:hAnsi="Tw Cen MT" w:cs="Arial"/>
          <w:color w:val="000000" w:themeColor="text1"/>
          <w:sz w:val="24"/>
          <w:szCs w:val="24"/>
        </w:rPr>
      </w:pP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1)</w:t>
      </w:r>
      <w:r w:rsidRPr="00C02669">
        <w:rPr>
          <w:rFonts w:ascii="Tw Cen MT" w:eastAsia="Times New Roman" w:hAnsi="Tw Cen MT" w:cs="Arial"/>
          <w:color w:val="000000" w:themeColor="text1"/>
          <w:sz w:val="24"/>
          <w:szCs w:val="24"/>
        </w:rPr>
        <w:t xml:space="preserve"> Read the n value using scanner object sc, and store </w:t>
      </w:r>
      <w:proofErr w:type="spellStart"/>
      <w:r w:rsidRPr="00C02669">
        <w:rPr>
          <w:rFonts w:ascii="Tw Cen MT" w:eastAsia="Times New Roman" w:hAnsi="Tw Cen MT" w:cs="Arial"/>
          <w:color w:val="000000" w:themeColor="text1"/>
          <w:sz w:val="24"/>
          <w:szCs w:val="24"/>
        </w:rPr>
        <w:t>thatvalue</w:t>
      </w:r>
      <w:proofErr w:type="spellEnd"/>
      <w:r w:rsidRPr="00C02669">
        <w:rPr>
          <w:rFonts w:ascii="Tw Cen MT" w:eastAsia="Times New Roman" w:hAnsi="Tw Cen MT" w:cs="Arial"/>
          <w:color w:val="000000" w:themeColor="text1"/>
          <w:sz w:val="24"/>
          <w:szCs w:val="24"/>
        </w:rPr>
        <w:t xml:space="preserve"> in the variable n.</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2)</w:t>
      </w:r>
      <w:r w:rsidRPr="00C02669">
        <w:rPr>
          <w:rFonts w:ascii="Tw Cen MT" w:eastAsia="Times New Roman" w:hAnsi="Tw Cen MT" w:cs="Arial"/>
          <w:color w:val="000000" w:themeColor="text1"/>
          <w:sz w:val="24"/>
          <w:szCs w:val="24"/>
        </w:rPr>
        <w:t> Run the outer for loop with the structure </w:t>
      </w:r>
      <w:proofErr w:type="gramStart"/>
      <w:r w:rsidRPr="00C02669">
        <w:rPr>
          <w:rFonts w:ascii="Tw Cen MT" w:eastAsia="Times New Roman" w:hAnsi="Tw Cen MT" w:cs="Arial"/>
          <w:color w:val="000000" w:themeColor="text1"/>
          <w:sz w:val="24"/>
          <w:szCs w:val="24"/>
        </w:rPr>
        <w:t>for(</w:t>
      </w:r>
      <w:proofErr w:type="gramEnd"/>
      <w:r w:rsidRPr="00C02669">
        <w:rPr>
          <w:rFonts w:ascii="Tw Cen MT" w:eastAsia="Times New Roman" w:hAnsi="Tw Cen MT" w:cs="Arial"/>
          <w:color w:val="000000" w:themeColor="text1"/>
          <w:sz w:val="24"/>
          <w:szCs w:val="24"/>
        </w:rPr>
        <w:t xml:space="preserve">int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=1;i&lt;=</w:t>
      </w:r>
      <w:proofErr w:type="spellStart"/>
      <w:r w:rsidRPr="00C02669">
        <w:rPr>
          <w:rFonts w:ascii="Tw Cen MT" w:eastAsia="Times New Roman" w:hAnsi="Tw Cen MT" w:cs="Arial"/>
          <w:color w:val="000000" w:themeColor="text1"/>
          <w:sz w:val="24"/>
          <w:szCs w:val="24"/>
        </w:rPr>
        <w:t>n;i</w:t>
      </w:r>
      <w:proofErr w:type="spellEnd"/>
      <w:r w:rsidRPr="00C02669">
        <w:rPr>
          <w:rFonts w:ascii="Tw Cen MT" w:eastAsia="Times New Roman" w:hAnsi="Tw Cen MT" w:cs="Arial"/>
          <w:color w:val="000000" w:themeColor="text1"/>
          <w:sz w:val="24"/>
          <w:szCs w:val="24"/>
        </w:rPr>
        <w:t>++)</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3)</w:t>
      </w:r>
      <w:r w:rsidRPr="00C02669">
        <w:rPr>
          <w:rFonts w:ascii="Tw Cen MT" w:eastAsia="Times New Roman" w:hAnsi="Tw Cen MT" w:cs="Arial"/>
          <w:color w:val="000000" w:themeColor="text1"/>
          <w:sz w:val="24"/>
          <w:szCs w:val="24"/>
        </w:rPr>
        <w:t xml:space="preserve"> The 1st-row iterates with the structure </w:t>
      </w:r>
      <w:proofErr w:type="gramStart"/>
      <w:r w:rsidRPr="00C02669">
        <w:rPr>
          <w:rFonts w:ascii="Tw Cen MT" w:eastAsia="Times New Roman" w:hAnsi="Tw Cen MT" w:cs="Arial"/>
          <w:color w:val="000000" w:themeColor="text1"/>
          <w:sz w:val="24"/>
          <w:szCs w:val="24"/>
        </w:rPr>
        <w:t>for(</w:t>
      </w:r>
      <w:proofErr w:type="gramEnd"/>
      <w:r w:rsidRPr="00C02669">
        <w:rPr>
          <w:rFonts w:ascii="Tw Cen MT" w:eastAsia="Times New Roman" w:hAnsi="Tw Cen MT" w:cs="Arial"/>
          <w:color w:val="000000" w:themeColor="text1"/>
          <w:sz w:val="24"/>
          <w:szCs w:val="24"/>
        </w:rPr>
        <w:t>int j=</w:t>
      </w:r>
      <w:proofErr w:type="spellStart"/>
      <w:r w:rsidRPr="00C02669">
        <w:rPr>
          <w:rFonts w:ascii="Tw Cen MT" w:eastAsia="Times New Roman" w:hAnsi="Tw Cen MT" w:cs="Arial"/>
          <w:color w:val="000000" w:themeColor="text1"/>
          <w:sz w:val="24"/>
          <w:szCs w:val="24"/>
        </w:rPr>
        <w:t>i;j</w:t>
      </w:r>
      <w:proofErr w:type="spellEnd"/>
      <w:r w:rsidRPr="00C02669">
        <w:rPr>
          <w:rFonts w:ascii="Tw Cen MT" w:eastAsia="Times New Roman" w:hAnsi="Tw Cen MT" w:cs="Arial"/>
          <w:color w:val="000000" w:themeColor="text1"/>
          <w:sz w:val="24"/>
          <w:szCs w:val="24"/>
        </w:rPr>
        <w:t>&gt;0;j–) and prints spaces if j&gt;0.</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4)</w:t>
      </w:r>
      <w:r w:rsidRPr="00C02669">
        <w:rPr>
          <w:rFonts w:ascii="Tw Cen MT" w:eastAsia="Times New Roman" w:hAnsi="Tw Cen MT" w:cs="Arial"/>
          <w:color w:val="000000" w:themeColor="text1"/>
          <w:sz w:val="24"/>
          <w:szCs w:val="24"/>
        </w:rPr>
        <w:t> If</w:t>
      </w:r>
      <w:proofErr w:type="gramStart"/>
      <w:r w:rsidRPr="00C02669">
        <w:rPr>
          <w:rFonts w:ascii="Tw Cen MT" w:eastAsia="Times New Roman" w:hAnsi="Tw Cen MT" w:cs="Arial"/>
          <w:color w:val="000000" w:themeColor="text1"/>
          <w:sz w:val="24"/>
          <w:szCs w:val="24"/>
        </w:rPr>
        <w:t>  if</w:t>
      </w:r>
      <w:proofErr w:type="gramEnd"/>
      <w:r w:rsidRPr="00C02669">
        <w:rPr>
          <w:rFonts w:ascii="Tw Cen MT" w:eastAsia="Times New Roman" w:hAnsi="Tw Cen MT" w:cs="Arial"/>
          <w:color w:val="000000" w:themeColor="text1"/>
          <w:sz w:val="24"/>
          <w:szCs w:val="24"/>
        </w:rPr>
        <w:t xml:space="preserve">(i==1 ||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==n) is</w:t>
      </w:r>
    </w:p>
    <w:p w:rsidR="00C50182" w:rsidRPr="00C02669" w:rsidRDefault="00C50182" w:rsidP="00C50182">
      <w:pPr>
        <w:numPr>
          <w:ilvl w:val="0"/>
          <w:numId w:val="84"/>
        </w:numPr>
        <w:spacing w:after="0" w:line="240" w:lineRule="auto"/>
        <w:ind w:left="0" w:firstLine="0"/>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b/>
          <w:bCs/>
          <w:color w:val="000000" w:themeColor="text1"/>
          <w:sz w:val="24"/>
          <w:szCs w:val="24"/>
        </w:rPr>
        <w:t>a)</w:t>
      </w:r>
      <w:proofErr w:type="gramEnd"/>
      <w:r w:rsidRPr="00C02669">
        <w:rPr>
          <w:rFonts w:ascii="Tw Cen MT" w:eastAsia="Times New Roman" w:hAnsi="Tw Cen MT" w:cs="Arial"/>
          <w:color w:val="000000" w:themeColor="text1"/>
          <w:sz w:val="24"/>
          <w:szCs w:val="24"/>
        </w:rPr>
        <w:t>true, then for loop with the structure for(int j=1;j&lt;=</w:t>
      </w:r>
      <w:proofErr w:type="spellStart"/>
      <w:r w:rsidRPr="00C02669">
        <w:rPr>
          <w:rFonts w:ascii="Tw Cen MT" w:eastAsia="Times New Roman" w:hAnsi="Tw Cen MT" w:cs="Arial"/>
          <w:color w:val="000000" w:themeColor="text1"/>
          <w:sz w:val="24"/>
          <w:szCs w:val="24"/>
        </w:rPr>
        <w:t>n;j</w:t>
      </w:r>
      <w:proofErr w:type="spellEnd"/>
      <w:r w:rsidRPr="00C02669">
        <w:rPr>
          <w:rFonts w:ascii="Tw Cen MT" w:eastAsia="Times New Roman" w:hAnsi="Tw Cen MT" w:cs="Arial"/>
          <w:color w:val="000000" w:themeColor="text1"/>
          <w:sz w:val="24"/>
          <w:szCs w:val="24"/>
        </w:rPr>
        <w:t>++) and prints charters from j=1 to n.</w:t>
      </w:r>
    </w:p>
    <w:p w:rsidR="00C50182" w:rsidRPr="00C02669" w:rsidRDefault="00C50182" w:rsidP="00C50182">
      <w:pPr>
        <w:numPr>
          <w:ilvl w:val="0"/>
          <w:numId w:val="84"/>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b)</w:t>
      </w:r>
      <w:r w:rsidRPr="00C02669">
        <w:rPr>
          <w:rFonts w:ascii="Tw Cen MT" w:eastAsia="Times New Roman" w:hAnsi="Tw Cen MT" w:cs="Arial"/>
          <w:color w:val="000000" w:themeColor="text1"/>
          <w:sz w:val="24"/>
          <w:szCs w:val="24"/>
        </w:rPr>
        <w:t> </w:t>
      </w:r>
      <w:proofErr w:type="spellStart"/>
      <w:r w:rsidRPr="00C02669">
        <w:rPr>
          <w:rFonts w:ascii="Tw Cen MT" w:eastAsia="Times New Roman" w:hAnsi="Tw Cen MT" w:cs="Arial"/>
          <w:color w:val="000000" w:themeColor="text1"/>
          <w:sz w:val="24"/>
          <w:szCs w:val="24"/>
        </w:rPr>
        <w:t>false,the</w:t>
      </w:r>
      <w:proofErr w:type="spellEnd"/>
      <w:r w:rsidRPr="00C02669">
        <w:rPr>
          <w:rFonts w:ascii="Tw Cen MT" w:eastAsia="Times New Roman" w:hAnsi="Tw Cen MT" w:cs="Arial"/>
          <w:color w:val="000000" w:themeColor="text1"/>
          <w:sz w:val="24"/>
          <w:szCs w:val="24"/>
        </w:rPr>
        <w:t xml:space="preserve"> loop with the structure for(int j=1;j&lt;=</w:t>
      </w:r>
      <w:proofErr w:type="spellStart"/>
      <w:r w:rsidRPr="00C02669">
        <w:rPr>
          <w:rFonts w:ascii="Tw Cen MT" w:eastAsia="Times New Roman" w:hAnsi="Tw Cen MT" w:cs="Arial"/>
          <w:color w:val="000000" w:themeColor="text1"/>
          <w:sz w:val="24"/>
          <w:szCs w:val="24"/>
        </w:rPr>
        <w:t>n;j</w:t>
      </w:r>
      <w:proofErr w:type="spellEnd"/>
      <w:r w:rsidRPr="00C02669">
        <w:rPr>
          <w:rFonts w:ascii="Tw Cen MT" w:eastAsia="Times New Roman" w:hAnsi="Tw Cen MT" w:cs="Arial"/>
          <w:color w:val="000000" w:themeColor="text1"/>
          <w:sz w:val="24"/>
          <w:szCs w:val="24"/>
        </w:rPr>
        <w:t>++) and prints charters at j=1 or j=</w:t>
      </w:r>
      <w:proofErr w:type="spellStart"/>
      <w:r w:rsidRPr="00C02669">
        <w:rPr>
          <w:rFonts w:ascii="Tw Cen MT" w:eastAsia="Times New Roman" w:hAnsi="Tw Cen MT" w:cs="Arial"/>
          <w:color w:val="000000" w:themeColor="text1"/>
          <w:sz w:val="24"/>
          <w:szCs w:val="24"/>
        </w:rPr>
        <w:t>n,prints</w:t>
      </w:r>
      <w:proofErr w:type="spellEnd"/>
      <w:r w:rsidRPr="00C02669">
        <w:rPr>
          <w:rFonts w:ascii="Tw Cen MT" w:eastAsia="Times New Roman" w:hAnsi="Tw Cen MT" w:cs="Arial"/>
          <w:color w:val="000000" w:themeColor="text1"/>
          <w:sz w:val="24"/>
          <w:szCs w:val="24"/>
        </w:rPr>
        <w:t xml:space="preserve"> spaces at if j!=1 and j!=n .</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5)</w:t>
      </w:r>
      <w:r w:rsidRPr="00C02669">
        <w:rPr>
          <w:rFonts w:ascii="Tw Cen MT" w:eastAsia="Times New Roman" w:hAnsi="Tw Cen MT" w:cs="Arial"/>
          <w:color w:val="000000" w:themeColor="text1"/>
          <w:sz w:val="24"/>
          <w:szCs w:val="24"/>
        </w:rPr>
        <w:t xml:space="preserve"> Cursor comes to next line and the outer loop starts the execution again, repeats until the condition at </w:t>
      </w:r>
      <w:proofErr w:type="gramStart"/>
      <w:r w:rsidRPr="00C02669">
        <w:rPr>
          <w:rFonts w:ascii="Tw Cen MT" w:eastAsia="Times New Roman" w:hAnsi="Tw Cen MT" w:cs="Arial"/>
          <w:color w:val="000000" w:themeColor="text1"/>
          <w:sz w:val="24"/>
          <w:szCs w:val="24"/>
        </w:rPr>
        <w:t>outer</w:t>
      </w:r>
      <w:proofErr w:type="gramEnd"/>
      <w:r w:rsidRPr="00C02669">
        <w:rPr>
          <w:rFonts w:ascii="Tw Cen MT" w:eastAsia="Times New Roman" w:hAnsi="Tw Cen MT" w:cs="Arial"/>
          <w:color w:val="000000" w:themeColor="text1"/>
          <w:sz w:val="24"/>
          <w:szCs w:val="24"/>
        </w:rPr>
        <w:t xml:space="preserve"> for loop is false.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In this example n=5, for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=1 the condition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&lt;=n is true, 1st inner loop prints one space for j=</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 then comes to if condition, if condition is true for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=1, so the inner loop prints charters from j=1 to j=5, After 1st iteration at 1st row one space and 5 charters will be printed.</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Next cursor comes to next line and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 value increased by 1.for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=2, the 1st inner loop prints 2 spaces for j=2</w:t>
      </w:r>
      <w:proofErr w:type="gramStart"/>
      <w:r w:rsidRPr="00C02669">
        <w:rPr>
          <w:rFonts w:ascii="Tw Cen MT" w:eastAsia="Times New Roman" w:hAnsi="Tw Cen MT" w:cs="Arial"/>
          <w:color w:val="000000" w:themeColor="text1"/>
          <w:sz w:val="24"/>
          <w:szCs w:val="24"/>
        </w:rPr>
        <w:t>,1</w:t>
      </w:r>
      <w:proofErr w:type="gramEnd"/>
      <w:r w:rsidRPr="00C02669">
        <w:rPr>
          <w:rFonts w:ascii="Tw Cen MT" w:eastAsia="Times New Roman" w:hAnsi="Tw Cen MT" w:cs="Arial"/>
          <w:color w:val="000000" w:themeColor="text1"/>
          <w:sz w:val="24"/>
          <w:szCs w:val="24"/>
        </w:rPr>
        <w:t>.</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Here if the condition fails for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=2 so comes to else part then inner loop prints charters at j=1 and j=5</w:t>
      </w:r>
      <w:proofErr w:type="gramStart"/>
      <w:r w:rsidRPr="00C02669">
        <w:rPr>
          <w:rFonts w:ascii="Tw Cen MT" w:eastAsia="Times New Roman" w:hAnsi="Tw Cen MT" w:cs="Arial"/>
          <w:color w:val="000000" w:themeColor="text1"/>
          <w:sz w:val="24"/>
          <w:szCs w:val="24"/>
        </w:rPr>
        <w:t>,  and</w:t>
      </w:r>
      <w:proofErr w:type="gramEnd"/>
      <w:r w:rsidRPr="00C02669">
        <w:rPr>
          <w:rFonts w:ascii="Tw Cen MT" w:eastAsia="Times New Roman" w:hAnsi="Tw Cen MT" w:cs="Arial"/>
          <w:color w:val="000000" w:themeColor="text1"/>
          <w:sz w:val="24"/>
          <w:szCs w:val="24"/>
        </w:rPr>
        <w:t xml:space="preserve"> prints spaces for j=2,3,4. </w:t>
      </w:r>
      <w:proofErr w:type="gramStart"/>
      <w:r w:rsidRPr="00C02669">
        <w:rPr>
          <w:rFonts w:ascii="Tw Cen MT" w:eastAsia="Times New Roman" w:hAnsi="Tw Cen MT" w:cs="Arial"/>
          <w:color w:val="000000" w:themeColor="text1"/>
          <w:sz w:val="24"/>
          <w:szCs w:val="24"/>
        </w:rPr>
        <w:t>after</w:t>
      </w:r>
      <w:proofErr w:type="gramEnd"/>
      <w:r w:rsidRPr="00C02669">
        <w:rPr>
          <w:rFonts w:ascii="Tw Cen MT" w:eastAsia="Times New Roman" w:hAnsi="Tw Cen MT" w:cs="Arial"/>
          <w:color w:val="000000" w:themeColor="text1"/>
          <w:sz w:val="24"/>
          <w:szCs w:val="24"/>
        </w:rPr>
        <w:t xml:space="preserve"> 2 iterations this pattern will be printed.</w:t>
      </w:r>
    </w:p>
    <w:tbl>
      <w:tblPr>
        <w:tblW w:w="0" w:type="auto"/>
        <w:tblCellSpacing w:w="15" w:type="dxa"/>
        <w:tblCellMar>
          <w:top w:w="15" w:type="dxa"/>
          <w:left w:w="15" w:type="dxa"/>
          <w:bottom w:w="15" w:type="dxa"/>
          <w:right w:w="15" w:type="dxa"/>
        </w:tblCellMar>
        <w:tblLook w:val="04A0"/>
      </w:tblPr>
      <w:tblGrid>
        <w:gridCol w:w="208"/>
        <w:gridCol w:w="5526"/>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2</w:t>
            </w:r>
          </w:p>
        </w:tc>
        <w:tc>
          <w:tcPr>
            <w:tcW w:w="5481" w:type="dxa"/>
            <w:tcBorders>
              <w:top w:val="nil"/>
              <w:left w:val="nil"/>
              <w:bottom w:val="nil"/>
              <w:right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 xml:space="preserve">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  *   *</w:t>
            </w:r>
          </w:p>
        </w:tc>
      </w:tr>
    </w:tbl>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lastRenderedPageBreak/>
        <w:t>After all iterations the total pattern will be printed as follows:</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Output:</w:t>
      </w:r>
    </w:p>
    <w:tbl>
      <w:tblPr>
        <w:tblW w:w="0" w:type="auto"/>
        <w:tblCellSpacing w:w="15" w:type="dxa"/>
        <w:tblCellMar>
          <w:top w:w="15" w:type="dxa"/>
          <w:left w:w="15" w:type="dxa"/>
          <w:bottom w:w="15" w:type="dxa"/>
          <w:right w:w="15" w:type="dxa"/>
        </w:tblCellMar>
        <w:tblLook w:val="04A0"/>
      </w:tblPr>
      <w:tblGrid>
        <w:gridCol w:w="208"/>
        <w:gridCol w:w="5513"/>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tc>
        <w:tc>
          <w:tcPr>
            <w:tcW w:w="5468" w:type="dxa"/>
            <w:tcBorders>
              <w:top w:val="nil"/>
              <w:left w:val="nil"/>
              <w:bottom w:val="nil"/>
              <w:right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Symbol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tc>
      </w:tr>
    </w:tbl>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2. Hollow Mirrored Rhombus Star Pattern – Using While Loop</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1)</w:t>
      </w:r>
      <w:r w:rsidRPr="00C02669">
        <w:rPr>
          <w:rFonts w:ascii="Tw Cen MT" w:eastAsia="Times New Roman" w:hAnsi="Tw Cen MT" w:cs="Arial"/>
          <w:color w:val="000000" w:themeColor="text1"/>
          <w:sz w:val="24"/>
          <w:szCs w:val="24"/>
        </w:rPr>
        <w:t> </w:t>
      </w:r>
      <w:proofErr w:type="gramStart"/>
      <w:r w:rsidRPr="00C02669">
        <w:rPr>
          <w:rFonts w:ascii="Tw Cen MT" w:eastAsia="Times New Roman" w:hAnsi="Tw Cen MT" w:cs="Arial"/>
          <w:color w:val="000000" w:themeColor="text1"/>
          <w:sz w:val="24"/>
          <w:szCs w:val="24"/>
        </w:rPr>
        <w:t>while</w:t>
      </w:r>
      <w:proofErr w:type="gramEnd"/>
      <w:r w:rsidRPr="00C02669">
        <w:rPr>
          <w:rFonts w:ascii="Tw Cen MT" w:eastAsia="Times New Roman" w:hAnsi="Tw Cen MT" w:cs="Arial"/>
          <w:color w:val="000000" w:themeColor="text1"/>
          <w:sz w:val="24"/>
          <w:szCs w:val="24"/>
        </w:rPr>
        <w:t xml:space="preserve"> loop is entry checking loop, it checks the code then executes the code.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2)</w:t>
      </w:r>
      <w:r w:rsidRPr="00C02669">
        <w:rPr>
          <w:rFonts w:ascii="Tw Cen MT" w:eastAsia="Times New Roman" w:hAnsi="Tw Cen MT" w:cs="Arial"/>
          <w:color w:val="000000" w:themeColor="text1"/>
          <w:sz w:val="24"/>
          <w:szCs w:val="24"/>
        </w:rPr>
        <w:t> Check the Condit, on at while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&lt;=n) for given value of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 if this condition is true then j initialized to 1, condition while and 1st inner loop print condition </w:t>
      </w:r>
      <w:proofErr w:type="gramStart"/>
      <w:r w:rsidRPr="00C02669">
        <w:rPr>
          <w:rFonts w:ascii="Tw Cen MT" w:eastAsia="Times New Roman" w:hAnsi="Tw Cen MT" w:cs="Arial"/>
          <w:color w:val="000000" w:themeColor="text1"/>
          <w:sz w:val="24"/>
          <w:szCs w:val="24"/>
        </w:rPr>
        <w:t>while(</w:t>
      </w:r>
      <w:proofErr w:type="gramEnd"/>
      <w:r w:rsidRPr="00C02669">
        <w:rPr>
          <w:rFonts w:ascii="Tw Cen MT" w:eastAsia="Times New Roman" w:hAnsi="Tw Cen MT" w:cs="Arial"/>
          <w:color w:val="000000" w:themeColor="text1"/>
          <w:sz w:val="24"/>
          <w:szCs w:val="24"/>
        </w:rPr>
        <w:t>–j&gt;0) is false.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3)</w:t>
      </w:r>
      <w:r w:rsidRPr="00C02669">
        <w:rPr>
          <w:rFonts w:ascii="Tw Cen MT" w:eastAsia="Times New Roman" w:hAnsi="Tw Cen MT" w:cs="Arial"/>
          <w:color w:val="000000" w:themeColor="text1"/>
          <w:sz w:val="24"/>
          <w:szCs w:val="24"/>
        </w:rPr>
        <w:t xml:space="preserve"> If   </w:t>
      </w:r>
      <w:proofErr w:type="gramStart"/>
      <w:r w:rsidRPr="00C02669">
        <w:rPr>
          <w:rFonts w:ascii="Tw Cen MT" w:eastAsia="Times New Roman" w:hAnsi="Tw Cen MT" w:cs="Arial"/>
          <w:color w:val="000000" w:themeColor="text1"/>
          <w:sz w:val="24"/>
          <w:szCs w:val="24"/>
        </w:rPr>
        <w:t>if(</w:t>
      </w:r>
      <w:proofErr w:type="gramEnd"/>
      <w:r w:rsidRPr="00C02669">
        <w:rPr>
          <w:rFonts w:ascii="Tw Cen MT" w:eastAsia="Times New Roman" w:hAnsi="Tw Cen MT" w:cs="Arial"/>
          <w:color w:val="000000" w:themeColor="text1"/>
          <w:sz w:val="24"/>
          <w:szCs w:val="24"/>
        </w:rPr>
        <w:t xml:space="preserve">i==1 ||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==n) condition is a) true , j=1, and inner while loop prints charter until the condition  while(j &lt;=n)  is false. </w:t>
      </w:r>
      <w:proofErr w:type="gramStart"/>
      <w:r w:rsidRPr="00C02669">
        <w:rPr>
          <w:rFonts w:ascii="Tw Cen MT" w:eastAsia="Times New Roman" w:hAnsi="Tw Cen MT" w:cs="Arial"/>
          <w:color w:val="000000" w:themeColor="text1"/>
          <w:sz w:val="24"/>
          <w:szCs w:val="24"/>
        </w:rPr>
        <w:t>b)false</w:t>
      </w:r>
      <w:proofErr w:type="gramEnd"/>
      <w:r w:rsidRPr="00C02669">
        <w:rPr>
          <w:rFonts w:ascii="Tw Cen MT" w:eastAsia="Times New Roman" w:hAnsi="Tw Cen MT" w:cs="Arial"/>
          <w:color w:val="000000" w:themeColor="text1"/>
          <w:sz w:val="24"/>
          <w:szCs w:val="24"/>
        </w:rPr>
        <w:t>, come to else part then  while loop prints charter at j=1 or j=</w:t>
      </w:r>
      <w:proofErr w:type="spellStart"/>
      <w:r w:rsidRPr="00C02669">
        <w:rPr>
          <w:rFonts w:ascii="Tw Cen MT" w:eastAsia="Times New Roman" w:hAnsi="Tw Cen MT" w:cs="Arial"/>
          <w:color w:val="000000" w:themeColor="text1"/>
          <w:sz w:val="24"/>
          <w:szCs w:val="24"/>
        </w:rPr>
        <w:t>n,until</w:t>
      </w:r>
      <w:proofErr w:type="spellEnd"/>
      <w:r w:rsidRPr="00C02669">
        <w:rPr>
          <w:rFonts w:ascii="Tw Cen MT" w:eastAsia="Times New Roman" w:hAnsi="Tw Cen MT" w:cs="Arial"/>
          <w:color w:val="000000" w:themeColor="text1"/>
          <w:sz w:val="24"/>
          <w:szCs w:val="24"/>
        </w:rPr>
        <w:t> while(j&lt;=n) condition is false, prints space at j!=1 and j!=n .</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4)</w:t>
      </w:r>
      <w:r w:rsidRPr="00C02669">
        <w:rPr>
          <w:rFonts w:ascii="Tw Cen MT" w:eastAsia="Times New Roman" w:hAnsi="Tw Cen MT" w:cs="Arial"/>
          <w:color w:val="000000" w:themeColor="text1"/>
          <w:sz w:val="24"/>
          <w:szCs w:val="24"/>
        </w:rPr>
        <w:t xml:space="preserve"> Cursor comes to next line,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 value increased by 1, and outer while loop executes the code again, repeats until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&lt;=n condition is false.</w:t>
      </w:r>
    </w:p>
    <w:p w:rsidR="00C50182" w:rsidRDefault="00C50182" w:rsidP="00C50182">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lastRenderedPageBreak/>
        <w:drawing>
          <wp:inline distT="0" distB="0" distL="0" distR="0">
            <wp:extent cx="2314526" cy="5909481"/>
            <wp:effectExtent l="19050" t="0" r="0" b="0"/>
            <wp:docPr id="21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5" cstate="print"/>
                    <a:srcRect/>
                    <a:stretch>
                      <a:fillRect/>
                    </a:stretch>
                  </pic:blipFill>
                  <pic:spPr bwMode="auto">
                    <a:xfrm>
                      <a:off x="0" y="0"/>
                      <a:ext cx="2314541" cy="5909519"/>
                    </a:xfrm>
                    <a:prstGeom prst="rect">
                      <a:avLst/>
                    </a:prstGeom>
                    <a:noFill/>
                    <a:ln w="9525">
                      <a:noFill/>
                      <a:miter lim="800000"/>
                      <a:headEnd/>
                      <a:tailEnd/>
                    </a:ln>
                  </pic:spPr>
                </pic:pic>
              </a:graphicData>
            </a:graphic>
          </wp:inline>
        </w:drawing>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Output:</w:t>
      </w:r>
    </w:p>
    <w:tbl>
      <w:tblPr>
        <w:tblW w:w="0" w:type="auto"/>
        <w:tblCellSpacing w:w="15" w:type="dxa"/>
        <w:tblCellMar>
          <w:top w:w="15" w:type="dxa"/>
          <w:left w:w="15" w:type="dxa"/>
          <w:bottom w:w="15" w:type="dxa"/>
          <w:right w:w="15" w:type="dxa"/>
        </w:tblCellMar>
        <w:tblLook w:val="04A0"/>
      </w:tblPr>
      <w:tblGrid>
        <w:gridCol w:w="340"/>
        <w:gridCol w:w="5440"/>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tc>
        <w:tc>
          <w:tcPr>
            <w:tcW w:w="5395" w:type="dxa"/>
            <w:tcBorders>
              <w:top w:val="nil"/>
              <w:left w:val="nil"/>
              <w:bottom w:val="nil"/>
              <w:right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Symbol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tc>
      </w:tr>
    </w:tbl>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shd w:val="clear" w:color="auto" w:fill="FFFFFF"/>
        </w:rPr>
        <w:t> </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3. Hollow Mirrored Rhombus Star Pattern -Do-while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lastRenderedPageBreak/>
        <w:t>1)</w:t>
      </w:r>
      <w:r w:rsidRPr="00C02669">
        <w:rPr>
          <w:rFonts w:ascii="Tw Cen MT" w:eastAsia="Times New Roman" w:hAnsi="Tw Cen MT" w:cs="Arial"/>
          <w:color w:val="000000" w:themeColor="text1"/>
          <w:sz w:val="24"/>
          <w:szCs w:val="24"/>
        </w:rPr>
        <w:t> The do-while loop is exit checking loop, it executes the code onetime then checks the code.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2)</w:t>
      </w:r>
      <w:r w:rsidRPr="00C02669">
        <w:rPr>
          <w:rFonts w:ascii="Tw Cen MT" w:eastAsia="Times New Roman" w:hAnsi="Tw Cen MT" w:cs="Arial"/>
          <w:color w:val="000000" w:themeColor="text1"/>
          <w:sz w:val="24"/>
          <w:szCs w:val="24"/>
        </w:rPr>
        <w:t xml:space="preserve"> For given </w:t>
      </w:r>
      <w:proofErr w:type="spellStart"/>
      <w:r w:rsidRPr="00C02669">
        <w:rPr>
          <w:rFonts w:ascii="Tw Cen MT" w:eastAsia="Times New Roman" w:hAnsi="Tw Cen MT" w:cs="Arial"/>
          <w:color w:val="000000" w:themeColor="text1"/>
          <w:sz w:val="24"/>
          <w:szCs w:val="24"/>
        </w:rPr>
        <w:t>i</w:t>
      </w:r>
      <w:proofErr w:type="gramStart"/>
      <w:r w:rsidRPr="00C02669">
        <w:rPr>
          <w:rFonts w:ascii="Tw Cen MT" w:eastAsia="Times New Roman" w:hAnsi="Tw Cen MT" w:cs="Arial"/>
          <w:color w:val="000000" w:themeColor="text1"/>
          <w:sz w:val="24"/>
          <w:szCs w:val="24"/>
        </w:rPr>
        <w:t>,j</w:t>
      </w:r>
      <w:proofErr w:type="spellEnd"/>
      <w:proofErr w:type="gramEnd"/>
      <w:r w:rsidRPr="00C02669">
        <w:rPr>
          <w:rFonts w:ascii="Tw Cen MT" w:eastAsia="Times New Roman" w:hAnsi="Tw Cen MT" w:cs="Arial"/>
          <w:color w:val="000000" w:themeColor="text1"/>
          <w:sz w:val="24"/>
          <w:szCs w:val="24"/>
        </w:rPr>
        <w:t xml:space="preserve"> do loop starts the execution, the inner do loop prints the one space then checks the condition while (–j&gt;0),  if it is true then it prints space until the condition while(–j&gt;0) is false.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3)</w:t>
      </w:r>
      <w:r w:rsidRPr="00C02669">
        <w:rPr>
          <w:rFonts w:ascii="Tw Cen MT" w:eastAsia="Times New Roman" w:hAnsi="Tw Cen MT" w:cs="Arial"/>
          <w:color w:val="000000" w:themeColor="text1"/>
          <w:sz w:val="24"/>
          <w:szCs w:val="24"/>
        </w:rPr>
        <w:t> Checks the if condition</w:t>
      </w:r>
    </w:p>
    <w:p w:rsidR="00C50182" w:rsidRPr="00C02669" w:rsidRDefault="00C50182" w:rsidP="00C50182">
      <w:pPr>
        <w:numPr>
          <w:ilvl w:val="0"/>
          <w:numId w:val="85"/>
        </w:numPr>
        <w:spacing w:after="0" w:line="240" w:lineRule="auto"/>
        <w:ind w:left="0" w:firstLine="0"/>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a)true</w:t>
      </w:r>
      <w:proofErr w:type="gramEnd"/>
      <w:r w:rsidRPr="00C02669">
        <w:rPr>
          <w:rFonts w:ascii="Tw Cen MT" w:eastAsia="Times New Roman" w:hAnsi="Tw Cen MT" w:cs="Arial"/>
          <w:color w:val="000000" w:themeColor="text1"/>
          <w:sz w:val="24"/>
          <w:szCs w:val="24"/>
        </w:rPr>
        <w:t xml:space="preserve"> inner do loop prints one charter then checks the condition  while(++j&lt;=n), it prints until the condition while(++j&lt;=n) is false.</w:t>
      </w:r>
    </w:p>
    <w:p w:rsidR="00C50182" w:rsidRPr="00C02669" w:rsidRDefault="00C50182" w:rsidP="00C50182">
      <w:pPr>
        <w:numPr>
          <w:ilvl w:val="0"/>
          <w:numId w:val="85"/>
        </w:numPr>
        <w:spacing w:after="0" w:line="240" w:lineRule="auto"/>
        <w:ind w:left="0" w:firstLine="0"/>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b) </w:t>
      </w:r>
      <w:proofErr w:type="gramStart"/>
      <w:r w:rsidRPr="00C02669">
        <w:rPr>
          <w:rFonts w:ascii="Tw Cen MT" w:eastAsia="Times New Roman" w:hAnsi="Tw Cen MT" w:cs="Arial"/>
          <w:color w:val="000000" w:themeColor="text1"/>
          <w:sz w:val="24"/>
          <w:szCs w:val="24"/>
        </w:rPr>
        <w:t>false</w:t>
      </w:r>
      <w:proofErr w:type="gramEnd"/>
      <w:r w:rsidRPr="00C02669">
        <w:rPr>
          <w:rFonts w:ascii="Tw Cen MT" w:eastAsia="Times New Roman" w:hAnsi="Tw Cen MT" w:cs="Arial"/>
          <w:color w:val="000000" w:themeColor="text1"/>
          <w:sz w:val="24"/>
          <w:szCs w:val="24"/>
        </w:rPr>
        <w:t>, comes to else part and for j=1 the inner loop prints one charter then checks the condition while (++j&lt;=n),it is false so prints space, repeats until the condition ++j&lt;=n is false.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4)</w:t>
      </w:r>
      <w:r w:rsidRPr="00C02669">
        <w:rPr>
          <w:rFonts w:ascii="Tw Cen MT" w:eastAsia="Times New Roman" w:hAnsi="Tw Cen MT" w:cs="Arial"/>
          <w:color w:val="000000" w:themeColor="text1"/>
          <w:sz w:val="24"/>
          <w:szCs w:val="24"/>
        </w:rPr>
        <w:t xml:space="preserve"> Cursor comes to next line and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 value increased by 1, then checks the condition at outer do-while </w:t>
      </w:r>
      <w:proofErr w:type="gramStart"/>
      <w:r w:rsidRPr="00C02669">
        <w:rPr>
          <w:rFonts w:ascii="Tw Cen MT" w:eastAsia="Times New Roman" w:hAnsi="Tw Cen MT" w:cs="Arial"/>
          <w:color w:val="000000" w:themeColor="text1"/>
          <w:sz w:val="24"/>
          <w:szCs w:val="24"/>
        </w:rPr>
        <w:t>while(</w:t>
      </w:r>
      <w:proofErr w:type="spellStart"/>
      <w:proofErr w:type="gramEnd"/>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&lt;=n), if it is true, the do loop again stars the execution, repeats until the condition at outer do-while is false.</w:t>
      </w:r>
    </w:p>
    <w:p w:rsidR="00C50182" w:rsidRDefault="00C50182" w:rsidP="00C50182">
      <w:pPr>
        <w:spacing w:after="0" w:line="240" w:lineRule="auto"/>
        <w:jc w:val="both"/>
        <w:rPr>
          <w:rFonts w:ascii="Tw Cen MT" w:eastAsia="Times New Roman" w:hAnsi="Tw Cen MT" w:cs="Arial"/>
          <w:b/>
          <w:bCs/>
          <w:color w:val="000000" w:themeColor="text1"/>
          <w:sz w:val="24"/>
          <w:szCs w:val="24"/>
        </w:rPr>
      </w:pPr>
      <w:r>
        <w:rPr>
          <w:rFonts w:ascii="Tw Cen MT" w:eastAsia="Times New Roman" w:hAnsi="Tw Cen MT" w:cs="Arial"/>
          <w:b/>
          <w:bCs/>
          <w:noProof/>
          <w:color w:val="000000" w:themeColor="text1"/>
          <w:sz w:val="24"/>
          <w:szCs w:val="24"/>
        </w:rPr>
        <w:drawing>
          <wp:inline distT="0" distB="0" distL="0" distR="0">
            <wp:extent cx="2387660" cy="6086901"/>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6" cstate="print"/>
                    <a:srcRect/>
                    <a:stretch>
                      <a:fillRect/>
                    </a:stretch>
                  </pic:blipFill>
                  <pic:spPr bwMode="auto">
                    <a:xfrm>
                      <a:off x="0" y="0"/>
                      <a:ext cx="2387730" cy="6087080"/>
                    </a:xfrm>
                    <a:prstGeom prst="rect">
                      <a:avLst/>
                    </a:prstGeom>
                    <a:noFill/>
                    <a:ln w="9525">
                      <a:noFill/>
                      <a:miter lim="800000"/>
                      <a:headEnd/>
                      <a:tailEnd/>
                    </a:ln>
                  </pic:spPr>
                </pic:pic>
              </a:graphicData>
            </a:graphic>
          </wp:inline>
        </w:drawing>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Output:</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output</w:t>
      </w:r>
      <w:proofErr w:type="gramEnd"/>
      <w:r w:rsidRPr="00C02669">
        <w:rPr>
          <w:rFonts w:ascii="Tw Cen MT" w:eastAsia="Times New Roman" w:hAnsi="Tw Cen MT" w:cs="Arial"/>
          <w:color w:val="000000" w:themeColor="text1"/>
          <w:sz w:val="24"/>
          <w:szCs w:val="24"/>
        </w:rPr>
        <w:t>:</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Java</w:t>
      </w:r>
    </w:p>
    <w:tbl>
      <w:tblPr>
        <w:tblW w:w="0" w:type="auto"/>
        <w:tblCellSpacing w:w="15" w:type="dxa"/>
        <w:tblCellMar>
          <w:top w:w="15" w:type="dxa"/>
          <w:left w:w="15" w:type="dxa"/>
          <w:bottom w:w="15" w:type="dxa"/>
          <w:right w:w="15" w:type="dxa"/>
        </w:tblCellMar>
        <w:tblLook w:val="04A0"/>
      </w:tblPr>
      <w:tblGrid>
        <w:gridCol w:w="340"/>
        <w:gridCol w:w="5440"/>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3</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tc>
        <w:tc>
          <w:tcPr>
            <w:tcW w:w="5395" w:type="dxa"/>
            <w:tcBorders>
              <w:top w:val="nil"/>
              <w:left w:val="nil"/>
              <w:bottom w:val="nil"/>
              <w:right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Enter N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lastRenderedPageBreak/>
              <w:t>Enter Symbol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tc>
      </w:tr>
    </w:tbl>
    <w:p w:rsidR="00C50182" w:rsidRPr="00C02669" w:rsidRDefault="00C50182" w:rsidP="00C50182">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C50182" w:rsidRPr="00C02669" w:rsidRDefault="00C50182" w:rsidP="00C50182">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Java Program </w:t>
      </w:r>
      <w:proofErr w:type="gramStart"/>
      <w:r w:rsidRPr="00C02669">
        <w:rPr>
          <w:rFonts w:ascii="Tw Cen MT" w:eastAsia="Times New Roman" w:hAnsi="Tw Cen MT" w:cs="Arial"/>
          <w:b/>
          <w:bCs/>
          <w:color w:val="000000" w:themeColor="text1"/>
          <w:kern w:val="36"/>
          <w:sz w:val="24"/>
          <w:szCs w:val="24"/>
          <w:bdr w:val="none" w:sz="0" w:space="0" w:color="auto" w:frame="1"/>
        </w:rPr>
        <w:t>To</w:t>
      </w:r>
      <w:proofErr w:type="gramEnd"/>
      <w:r w:rsidRPr="00C02669">
        <w:rPr>
          <w:rFonts w:ascii="Tw Cen MT" w:eastAsia="Times New Roman" w:hAnsi="Tw Cen MT" w:cs="Arial"/>
          <w:b/>
          <w:bCs/>
          <w:color w:val="000000" w:themeColor="text1"/>
          <w:kern w:val="36"/>
          <w:sz w:val="24"/>
          <w:szCs w:val="24"/>
          <w:bdr w:val="none" w:sz="0" w:space="0" w:color="auto" w:frame="1"/>
        </w:rPr>
        <w:t xml:space="preserve"> Print Mirrored Rhombus Star Pattern</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bdr w:val="none" w:sz="0" w:space="0" w:color="auto" w:frame="1"/>
        </w:rPr>
        <w:t>1. Using For Loop</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1)</w:t>
      </w:r>
      <w:r w:rsidRPr="00C02669">
        <w:rPr>
          <w:rFonts w:ascii="Tw Cen MT" w:eastAsia="Times New Roman" w:hAnsi="Tw Cen MT" w:cs="Arial"/>
          <w:color w:val="000000" w:themeColor="text1"/>
          <w:sz w:val="24"/>
          <w:szCs w:val="24"/>
        </w:rPr>
        <w:t xml:space="preserve"> Read the n value using scanner class, </w:t>
      </w:r>
      <w:proofErr w:type="gramStart"/>
      <w:r w:rsidRPr="00C02669">
        <w:rPr>
          <w:rFonts w:ascii="Tw Cen MT" w:eastAsia="Times New Roman" w:hAnsi="Tw Cen MT" w:cs="Arial"/>
          <w:color w:val="000000" w:themeColor="text1"/>
          <w:sz w:val="24"/>
          <w:szCs w:val="24"/>
        </w:rPr>
        <w:t>store</w:t>
      </w:r>
      <w:proofErr w:type="gramEnd"/>
      <w:r w:rsidRPr="00C02669">
        <w:rPr>
          <w:rFonts w:ascii="Tw Cen MT" w:eastAsia="Times New Roman" w:hAnsi="Tw Cen MT" w:cs="Arial"/>
          <w:color w:val="000000" w:themeColor="text1"/>
          <w:sz w:val="24"/>
          <w:szCs w:val="24"/>
        </w:rPr>
        <w:t xml:space="preserve"> it in the variable n.</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2)</w:t>
      </w:r>
      <w:r w:rsidRPr="00C02669">
        <w:rPr>
          <w:rFonts w:ascii="Tw Cen MT" w:eastAsia="Times New Roman" w:hAnsi="Tw Cen MT" w:cs="Arial"/>
          <w:color w:val="000000" w:themeColor="text1"/>
          <w:sz w:val="24"/>
          <w:szCs w:val="24"/>
        </w:rPr>
        <w:t> Run the outer for loop with the structure </w:t>
      </w:r>
      <w:proofErr w:type="gramStart"/>
      <w:r w:rsidRPr="00C02669">
        <w:rPr>
          <w:rFonts w:ascii="Tw Cen MT" w:eastAsia="Times New Roman" w:hAnsi="Tw Cen MT" w:cs="Arial"/>
          <w:color w:val="000000" w:themeColor="text1"/>
          <w:sz w:val="24"/>
          <w:szCs w:val="24"/>
        </w:rPr>
        <w:t>for(</w:t>
      </w:r>
      <w:proofErr w:type="gramEnd"/>
      <w:r w:rsidRPr="00C02669">
        <w:rPr>
          <w:rFonts w:ascii="Tw Cen MT" w:eastAsia="Times New Roman" w:hAnsi="Tw Cen MT" w:cs="Arial"/>
          <w:color w:val="000000" w:themeColor="text1"/>
          <w:sz w:val="24"/>
          <w:szCs w:val="24"/>
        </w:rPr>
        <w:t xml:space="preserve">int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=1;i&lt;=</w:t>
      </w:r>
      <w:proofErr w:type="spellStart"/>
      <w:r w:rsidRPr="00C02669">
        <w:rPr>
          <w:rFonts w:ascii="Tw Cen MT" w:eastAsia="Times New Roman" w:hAnsi="Tw Cen MT" w:cs="Arial"/>
          <w:color w:val="000000" w:themeColor="text1"/>
          <w:sz w:val="24"/>
          <w:szCs w:val="24"/>
        </w:rPr>
        <w:t>n;i</w:t>
      </w:r>
      <w:proofErr w:type="spellEnd"/>
      <w:r w:rsidRPr="00C02669">
        <w:rPr>
          <w:rFonts w:ascii="Tw Cen MT" w:eastAsia="Times New Roman" w:hAnsi="Tw Cen MT" w:cs="Arial"/>
          <w:color w:val="000000" w:themeColor="text1"/>
          <w:sz w:val="24"/>
          <w:szCs w:val="24"/>
        </w:rPr>
        <w:t>++) to iterate through rows</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3)</w:t>
      </w:r>
      <w:r w:rsidRPr="00C02669">
        <w:rPr>
          <w:rFonts w:ascii="Tw Cen MT" w:eastAsia="Times New Roman" w:hAnsi="Tw Cen MT" w:cs="Arial"/>
          <w:color w:val="000000" w:themeColor="text1"/>
          <w:sz w:val="24"/>
          <w:szCs w:val="24"/>
        </w:rPr>
        <w:t> The 1st inner loop prints space from j=n-</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 to j&lt;n, 2nd inner loop prints charter from j=1 to j=n.</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In this example n=6, for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=1, 1st inner loop prints one space for j=5. For j=6 condition fails then comes to next for loop. 2nd loop prints charters from j=1 to j=6 at 1st row. </w:t>
      </w:r>
      <w:proofErr w:type="gramStart"/>
      <w:r w:rsidRPr="00C02669">
        <w:rPr>
          <w:rFonts w:ascii="Tw Cen MT" w:eastAsia="Times New Roman" w:hAnsi="Tw Cen MT" w:cs="Arial"/>
          <w:color w:val="000000" w:themeColor="text1"/>
          <w:sz w:val="24"/>
          <w:szCs w:val="24"/>
        </w:rPr>
        <w:t>next</w:t>
      </w:r>
      <w:proofErr w:type="gramEnd"/>
      <w:r w:rsidRPr="00C02669">
        <w:rPr>
          <w:rFonts w:ascii="Tw Cen MT" w:eastAsia="Times New Roman" w:hAnsi="Tw Cen MT" w:cs="Arial"/>
          <w:color w:val="000000" w:themeColor="text1"/>
          <w:sz w:val="24"/>
          <w:szCs w:val="24"/>
        </w:rPr>
        <w:t xml:space="preserve"> n=2 ,1st loop prints spaces for j=4,5. 2nd loop prints charters from j=1 to 6 at 2nd </w:t>
      </w:r>
      <w:proofErr w:type="spellStart"/>
      <w:proofErr w:type="gramStart"/>
      <w:r w:rsidRPr="00C02669">
        <w:rPr>
          <w:rFonts w:ascii="Tw Cen MT" w:eastAsia="Times New Roman" w:hAnsi="Tw Cen MT" w:cs="Arial"/>
          <w:color w:val="000000" w:themeColor="text1"/>
          <w:sz w:val="24"/>
          <w:szCs w:val="24"/>
        </w:rPr>
        <w:t>row.after</w:t>
      </w:r>
      <w:proofErr w:type="spellEnd"/>
      <w:r w:rsidRPr="00C02669">
        <w:rPr>
          <w:rFonts w:ascii="Tw Cen MT" w:eastAsia="Times New Roman" w:hAnsi="Tw Cen MT" w:cs="Arial"/>
          <w:color w:val="000000" w:themeColor="text1"/>
          <w:sz w:val="24"/>
          <w:szCs w:val="24"/>
        </w:rPr>
        <w:t xml:space="preserve">  2</w:t>
      </w:r>
      <w:proofErr w:type="gramEnd"/>
      <w:r w:rsidRPr="00C02669">
        <w:rPr>
          <w:rFonts w:ascii="Tw Cen MT" w:eastAsia="Times New Roman" w:hAnsi="Tw Cen MT" w:cs="Arial"/>
          <w:color w:val="000000" w:themeColor="text1"/>
          <w:sz w:val="24"/>
          <w:szCs w:val="24"/>
        </w:rPr>
        <w:t xml:space="preserve"> iterations this pattern will be printed.</w:t>
      </w:r>
    </w:p>
    <w:tbl>
      <w:tblPr>
        <w:tblW w:w="0" w:type="auto"/>
        <w:tblCellSpacing w:w="15" w:type="dxa"/>
        <w:tblCellMar>
          <w:top w:w="15" w:type="dxa"/>
          <w:left w:w="15" w:type="dxa"/>
          <w:bottom w:w="15" w:type="dxa"/>
          <w:right w:w="15" w:type="dxa"/>
        </w:tblCellMar>
        <w:tblLook w:val="04A0"/>
      </w:tblPr>
      <w:tblGrid>
        <w:gridCol w:w="208"/>
        <w:gridCol w:w="5507"/>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tc>
        <w:tc>
          <w:tcPr>
            <w:tcW w:w="5462" w:type="dxa"/>
            <w:tcBorders>
              <w:top w:val="nil"/>
              <w:left w:val="nil"/>
              <w:bottom w:val="nil"/>
              <w:right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tc>
      </w:tr>
    </w:tbl>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After all iterations, the given pattern will be printed.</w:t>
      </w:r>
    </w:p>
    <w:p w:rsidR="00C50182" w:rsidRDefault="00C50182" w:rsidP="00C50182">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2621831" cy="3193576"/>
            <wp:effectExtent l="19050" t="0" r="7069" b="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7" cstate="print"/>
                    <a:srcRect/>
                    <a:stretch>
                      <a:fillRect/>
                    </a:stretch>
                  </pic:blipFill>
                  <pic:spPr bwMode="auto">
                    <a:xfrm>
                      <a:off x="0" y="0"/>
                      <a:ext cx="2622042" cy="3193833"/>
                    </a:xfrm>
                    <a:prstGeom prst="rect">
                      <a:avLst/>
                    </a:prstGeom>
                    <a:noFill/>
                    <a:ln w="9525">
                      <a:noFill/>
                      <a:miter lim="800000"/>
                      <a:headEnd/>
                      <a:tailEnd/>
                    </a:ln>
                  </pic:spPr>
                </pic:pic>
              </a:graphicData>
            </a:graphic>
          </wp:inline>
        </w:drawing>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w:t>
      </w:r>
    </w:p>
    <w:tbl>
      <w:tblPr>
        <w:tblW w:w="0" w:type="auto"/>
        <w:tblCellSpacing w:w="15" w:type="dxa"/>
        <w:tblCellMar>
          <w:top w:w="15" w:type="dxa"/>
          <w:left w:w="15" w:type="dxa"/>
          <w:bottom w:w="15" w:type="dxa"/>
          <w:right w:w="15" w:type="dxa"/>
        </w:tblCellMar>
        <w:tblLook w:val="04A0"/>
      </w:tblPr>
      <w:tblGrid>
        <w:gridCol w:w="208"/>
        <w:gridCol w:w="5513"/>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tc>
        <w:tc>
          <w:tcPr>
            <w:tcW w:w="5468" w:type="dxa"/>
            <w:tcBorders>
              <w:top w:val="nil"/>
              <w:left w:val="nil"/>
              <w:bottom w:val="nil"/>
              <w:right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Symbol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tc>
      </w:tr>
    </w:tbl>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D02017" w:rsidRDefault="00C50182" w:rsidP="00C50182">
      <w:pPr>
        <w:spacing w:after="0" w:line="240" w:lineRule="auto"/>
        <w:jc w:val="both"/>
        <w:rPr>
          <w:rFonts w:ascii="Tw Cen MT" w:eastAsia="Times New Roman" w:hAnsi="Tw Cen MT" w:cs="Arial"/>
          <w:b/>
          <w:color w:val="000000" w:themeColor="text1"/>
          <w:sz w:val="24"/>
          <w:szCs w:val="24"/>
        </w:rPr>
      </w:pPr>
      <w:r w:rsidRPr="00D02017">
        <w:rPr>
          <w:rFonts w:ascii="Tw Cen MT" w:eastAsia="Times New Roman" w:hAnsi="Tw Cen MT" w:cs="Arial"/>
          <w:b/>
          <w:color w:val="000000" w:themeColor="text1"/>
          <w:sz w:val="24"/>
          <w:szCs w:val="24"/>
          <w:bdr w:val="none" w:sz="0" w:space="0" w:color="auto" w:frame="1"/>
        </w:rPr>
        <w:lastRenderedPageBreak/>
        <w:t>Method - 2 Using While Loop</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1)</w:t>
      </w:r>
      <w:r w:rsidRPr="00C02669">
        <w:rPr>
          <w:rFonts w:ascii="Tw Cen MT" w:eastAsia="Times New Roman" w:hAnsi="Tw Cen MT" w:cs="Arial"/>
          <w:color w:val="000000" w:themeColor="text1"/>
          <w:sz w:val="24"/>
          <w:szCs w:val="24"/>
        </w:rPr>
        <w:t> While loop is entry checking loop, it checks the condition then only executes the code.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2)</w:t>
      </w:r>
      <w:r w:rsidRPr="00C02669">
        <w:rPr>
          <w:rFonts w:ascii="Tw Cen MT" w:eastAsia="Times New Roman" w:hAnsi="Tw Cen MT" w:cs="Arial"/>
          <w:color w:val="000000" w:themeColor="text1"/>
          <w:sz w:val="24"/>
          <w:szCs w:val="24"/>
        </w:rPr>
        <w:t> Checks the condition at while, </w:t>
      </w:r>
      <w:proofErr w:type="gramStart"/>
      <w:r w:rsidRPr="00C02669">
        <w:rPr>
          <w:rFonts w:ascii="Tw Cen MT" w:eastAsia="Times New Roman" w:hAnsi="Tw Cen MT" w:cs="Arial"/>
          <w:color w:val="000000" w:themeColor="text1"/>
          <w:sz w:val="24"/>
          <w:szCs w:val="24"/>
        </w:rPr>
        <w:t>while(</w:t>
      </w:r>
      <w:proofErr w:type="spellStart"/>
      <w:proofErr w:type="gramEnd"/>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&lt;=n), if it is true then j initialized to 1 and 1st inner loop prints space until the condition  while(–j&gt;0) is false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3)</w:t>
      </w:r>
      <w:r w:rsidRPr="00C02669">
        <w:rPr>
          <w:rFonts w:ascii="Tw Cen MT" w:eastAsia="Times New Roman" w:hAnsi="Tw Cen MT" w:cs="Arial"/>
          <w:color w:val="000000" w:themeColor="text1"/>
          <w:sz w:val="24"/>
          <w:szCs w:val="24"/>
        </w:rPr>
        <w:t> </w:t>
      </w:r>
      <w:proofErr w:type="gramStart"/>
      <w:r w:rsidRPr="00C02669">
        <w:rPr>
          <w:rFonts w:ascii="Tw Cen MT" w:eastAsia="Times New Roman" w:hAnsi="Tw Cen MT" w:cs="Arial"/>
          <w:color w:val="000000" w:themeColor="text1"/>
          <w:sz w:val="24"/>
          <w:szCs w:val="24"/>
        </w:rPr>
        <w:t>j</w:t>
      </w:r>
      <w:proofErr w:type="gramEnd"/>
      <w:r w:rsidRPr="00C02669">
        <w:rPr>
          <w:rFonts w:ascii="Tw Cen MT" w:eastAsia="Times New Roman" w:hAnsi="Tw Cen MT" w:cs="Arial"/>
          <w:color w:val="000000" w:themeColor="text1"/>
          <w:sz w:val="24"/>
          <w:szCs w:val="24"/>
        </w:rPr>
        <w:t xml:space="preserve"> initialized to 1,2nd inner loop prints charter until the condition  while(j++&lt;=n) is false.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4)</w:t>
      </w:r>
      <w:r w:rsidRPr="00C02669">
        <w:rPr>
          <w:rFonts w:ascii="Tw Cen MT" w:eastAsia="Times New Roman" w:hAnsi="Tw Cen MT" w:cs="Arial"/>
          <w:color w:val="000000" w:themeColor="text1"/>
          <w:sz w:val="24"/>
          <w:szCs w:val="24"/>
        </w:rPr>
        <w:t xml:space="preserve"> Next cursor comes to next line and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 value increased by 1</w:t>
      </w:r>
      <w:proofErr w:type="gramStart"/>
      <w:r w:rsidRPr="00C02669">
        <w:rPr>
          <w:rFonts w:ascii="Tw Cen MT" w:eastAsia="Times New Roman" w:hAnsi="Tw Cen MT" w:cs="Arial"/>
          <w:color w:val="000000" w:themeColor="text1"/>
          <w:sz w:val="24"/>
          <w:szCs w:val="24"/>
        </w:rPr>
        <w:t>,  and</w:t>
      </w:r>
      <w:proofErr w:type="gramEnd"/>
      <w:r w:rsidRPr="00C02669">
        <w:rPr>
          <w:rFonts w:ascii="Tw Cen MT" w:eastAsia="Times New Roman" w:hAnsi="Tw Cen MT" w:cs="Arial"/>
          <w:color w:val="000000" w:themeColor="text1"/>
          <w:sz w:val="24"/>
          <w:szCs w:val="24"/>
        </w:rPr>
        <w:t xml:space="preserve"> again starts the execution of outer while loop until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&lt;=n) the condition is false.</w:t>
      </w:r>
    </w:p>
    <w:p w:rsidR="00C50182" w:rsidRDefault="00C50182" w:rsidP="00C50182">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2294245" cy="3293928"/>
            <wp:effectExtent l="19050" t="0" r="0" b="0"/>
            <wp:docPr id="3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8" cstate="print"/>
                    <a:srcRect/>
                    <a:stretch>
                      <a:fillRect/>
                    </a:stretch>
                  </pic:blipFill>
                  <pic:spPr bwMode="auto">
                    <a:xfrm>
                      <a:off x="0" y="0"/>
                      <a:ext cx="2294318" cy="3294033"/>
                    </a:xfrm>
                    <a:prstGeom prst="rect">
                      <a:avLst/>
                    </a:prstGeom>
                    <a:noFill/>
                    <a:ln w="9525">
                      <a:noFill/>
                      <a:miter lim="800000"/>
                      <a:headEnd/>
                      <a:tailEnd/>
                    </a:ln>
                  </pic:spPr>
                </pic:pic>
              </a:graphicData>
            </a:graphic>
          </wp:inline>
        </w:drawing>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w:t>
      </w:r>
    </w:p>
    <w:tbl>
      <w:tblPr>
        <w:tblW w:w="0" w:type="auto"/>
        <w:tblCellSpacing w:w="15" w:type="dxa"/>
        <w:tblCellMar>
          <w:top w:w="15" w:type="dxa"/>
          <w:left w:w="15" w:type="dxa"/>
          <w:bottom w:w="15" w:type="dxa"/>
          <w:right w:w="15" w:type="dxa"/>
        </w:tblCellMar>
        <w:tblLook w:val="04A0"/>
      </w:tblPr>
      <w:tblGrid>
        <w:gridCol w:w="340"/>
        <w:gridCol w:w="5440"/>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9</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10</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13</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14</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15</w:t>
            </w:r>
          </w:p>
        </w:tc>
        <w:tc>
          <w:tcPr>
            <w:tcW w:w="5395" w:type="dxa"/>
            <w:tcBorders>
              <w:top w:val="nil"/>
              <w:left w:val="nil"/>
              <w:bottom w:val="nil"/>
              <w:right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12</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Symbol :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tc>
      </w:tr>
    </w:tbl>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w:t>
      </w:r>
    </w:p>
    <w:p w:rsidR="00C50182" w:rsidRPr="00D02017" w:rsidRDefault="00C50182" w:rsidP="00C50182">
      <w:pPr>
        <w:spacing w:after="0" w:line="240" w:lineRule="auto"/>
        <w:jc w:val="both"/>
        <w:rPr>
          <w:rFonts w:ascii="Tw Cen MT" w:eastAsia="Times New Roman" w:hAnsi="Tw Cen MT" w:cs="Arial"/>
          <w:b/>
          <w:color w:val="000000" w:themeColor="text1"/>
          <w:sz w:val="24"/>
          <w:szCs w:val="24"/>
        </w:rPr>
      </w:pPr>
      <w:r w:rsidRPr="00D02017">
        <w:rPr>
          <w:rFonts w:ascii="Tw Cen MT" w:eastAsia="Times New Roman" w:hAnsi="Tw Cen MT" w:cs="Arial"/>
          <w:b/>
          <w:color w:val="000000" w:themeColor="text1"/>
          <w:sz w:val="24"/>
          <w:szCs w:val="24"/>
          <w:bdr w:val="none" w:sz="0" w:space="0" w:color="auto" w:frame="1"/>
        </w:rPr>
        <w:t>Method - 2 Using Do-While Loop</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1)</w:t>
      </w:r>
      <w:r w:rsidRPr="00C02669">
        <w:rPr>
          <w:rFonts w:ascii="Tw Cen MT" w:eastAsia="Times New Roman" w:hAnsi="Tw Cen MT" w:cs="Arial"/>
          <w:color w:val="000000" w:themeColor="text1"/>
          <w:sz w:val="24"/>
          <w:szCs w:val="24"/>
        </w:rPr>
        <w:t> The do-while loop is exit checking loop, it executes the code one time then it checks the condition.</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2)</w:t>
      </w:r>
      <w:r w:rsidRPr="00C02669">
        <w:rPr>
          <w:rFonts w:ascii="Tw Cen MT" w:eastAsia="Times New Roman" w:hAnsi="Tw Cen MT" w:cs="Arial"/>
          <w:color w:val="000000" w:themeColor="text1"/>
          <w:sz w:val="24"/>
          <w:szCs w:val="24"/>
        </w:rPr>
        <w:t xml:space="preserve"> For </w:t>
      </w:r>
      <w:proofErr w:type="spellStart"/>
      <w:r w:rsidRPr="00C02669">
        <w:rPr>
          <w:rFonts w:ascii="Tw Cen MT" w:eastAsia="Times New Roman" w:hAnsi="Tw Cen MT" w:cs="Arial"/>
          <w:color w:val="000000" w:themeColor="text1"/>
          <w:sz w:val="24"/>
          <w:szCs w:val="24"/>
        </w:rPr>
        <w:t>i</w:t>
      </w:r>
      <w:proofErr w:type="gramStart"/>
      <w:r w:rsidRPr="00C02669">
        <w:rPr>
          <w:rFonts w:ascii="Tw Cen MT" w:eastAsia="Times New Roman" w:hAnsi="Tw Cen MT" w:cs="Arial"/>
          <w:color w:val="000000" w:themeColor="text1"/>
          <w:sz w:val="24"/>
          <w:szCs w:val="24"/>
        </w:rPr>
        <w:t>,j</w:t>
      </w:r>
      <w:proofErr w:type="spellEnd"/>
      <w:proofErr w:type="gramEnd"/>
      <w:r w:rsidRPr="00C02669">
        <w:rPr>
          <w:rFonts w:ascii="Tw Cen MT" w:eastAsia="Times New Roman" w:hAnsi="Tw Cen MT" w:cs="Arial"/>
          <w:color w:val="000000" w:themeColor="text1"/>
          <w:sz w:val="24"/>
          <w:szCs w:val="24"/>
        </w:rPr>
        <w:t xml:space="preserve"> values 1st inner do loop prints one space then checks the code while(–j&gt;0), if this code is true then it prints the space until the condition is false.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t>3)</w:t>
      </w:r>
      <w:r w:rsidRPr="00C02669">
        <w:rPr>
          <w:rFonts w:ascii="Tw Cen MT" w:eastAsia="Times New Roman" w:hAnsi="Tw Cen MT" w:cs="Arial"/>
          <w:color w:val="000000" w:themeColor="text1"/>
          <w:sz w:val="24"/>
          <w:szCs w:val="24"/>
        </w:rPr>
        <w:t> For j=1, 2nd inner loop prints one charter then checks the condition </w:t>
      </w:r>
      <w:proofErr w:type="gramStart"/>
      <w:r w:rsidRPr="00C02669">
        <w:rPr>
          <w:rFonts w:ascii="Tw Cen MT" w:eastAsia="Times New Roman" w:hAnsi="Tw Cen MT" w:cs="Arial"/>
          <w:color w:val="000000" w:themeColor="text1"/>
          <w:sz w:val="24"/>
          <w:szCs w:val="24"/>
        </w:rPr>
        <w:t>while(</w:t>
      </w:r>
      <w:proofErr w:type="gramEnd"/>
      <w:r w:rsidRPr="00C02669">
        <w:rPr>
          <w:rFonts w:ascii="Tw Cen MT" w:eastAsia="Times New Roman" w:hAnsi="Tw Cen MT" w:cs="Arial"/>
          <w:color w:val="000000" w:themeColor="text1"/>
          <w:sz w:val="24"/>
          <w:szCs w:val="24"/>
        </w:rPr>
        <w:t>++j&lt;=n), if this condition true it prints charter until the condition is false.</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b/>
          <w:bCs/>
          <w:color w:val="000000" w:themeColor="text1"/>
          <w:sz w:val="24"/>
          <w:szCs w:val="24"/>
        </w:rPr>
        <w:lastRenderedPageBreak/>
        <w:t>4)</w:t>
      </w:r>
      <w:r w:rsidRPr="00C02669">
        <w:rPr>
          <w:rFonts w:ascii="Tw Cen MT" w:eastAsia="Times New Roman" w:hAnsi="Tw Cen MT" w:cs="Arial"/>
          <w:color w:val="000000" w:themeColor="text1"/>
          <w:sz w:val="24"/>
          <w:szCs w:val="24"/>
        </w:rPr>
        <w:t xml:space="preserve"> Cursor comes to next line and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 value increased by 1, then checks the condition at outer do-while loop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 xml:space="preserve">&lt;=n), if this condition is true then the outer do-while loop start the execution again, repeats until the condition </w:t>
      </w:r>
      <w:proofErr w:type="spellStart"/>
      <w:r w:rsidRPr="00C02669">
        <w:rPr>
          <w:rFonts w:ascii="Tw Cen MT" w:eastAsia="Times New Roman" w:hAnsi="Tw Cen MT" w:cs="Arial"/>
          <w:color w:val="000000" w:themeColor="text1"/>
          <w:sz w:val="24"/>
          <w:szCs w:val="24"/>
        </w:rPr>
        <w:t>i</w:t>
      </w:r>
      <w:proofErr w:type="spellEnd"/>
      <w:r w:rsidRPr="00C02669">
        <w:rPr>
          <w:rFonts w:ascii="Tw Cen MT" w:eastAsia="Times New Roman" w:hAnsi="Tw Cen MT" w:cs="Arial"/>
          <w:color w:val="000000" w:themeColor="text1"/>
          <w:sz w:val="24"/>
          <w:szCs w:val="24"/>
        </w:rPr>
        <w:t>&lt;=n is false.</w:t>
      </w:r>
    </w:p>
    <w:p w:rsidR="00C50182" w:rsidRDefault="00C50182" w:rsidP="00C50182">
      <w:pPr>
        <w:spacing w:after="0" w:line="240" w:lineRule="auto"/>
        <w:jc w:val="both"/>
        <w:rPr>
          <w:rFonts w:ascii="Tw Cen MT" w:eastAsia="Times New Roman" w:hAnsi="Tw Cen MT" w:cs="Arial"/>
          <w:color w:val="000000" w:themeColor="text1"/>
          <w:sz w:val="24"/>
          <w:szCs w:val="24"/>
        </w:rPr>
      </w:pPr>
      <w:r>
        <w:rPr>
          <w:rFonts w:ascii="Tw Cen MT" w:eastAsia="Times New Roman" w:hAnsi="Tw Cen MT" w:cs="Arial"/>
          <w:noProof/>
          <w:color w:val="000000" w:themeColor="text1"/>
          <w:sz w:val="24"/>
          <w:szCs w:val="24"/>
        </w:rPr>
        <w:drawing>
          <wp:inline distT="0" distB="0" distL="0" distR="0">
            <wp:extent cx="2144410" cy="3377821"/>
            <wp:effectExtent l="19050" t="0" r="8240" b="0"/>
            <wp:docPr id="35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9" cstate="print"/>
                    <a:srcRect/>
                    <a:stretch>
                      <a:fillRect/>
                    </a:stretch>
                  </pic:blipFill>
                  <pic:spPr bwMode="auto">
                    <a:xfrm>
                      <a:off x="0" y="0"/>
                      <a:ext cx="2144582" cy="3378092"/>
                    </a:xfrm>
                    <a:prstGeom prst="rect">
                      <a:avLst/>
                    </a:prstGeom>
                    <a:noFill/>
                    <a:ln w="9525">
                      <a:noFill/>
                      <a:miter lim="800000"/>
                      <a:headEnd/>
                      <a:tailEnd/>
                    </a:ln>
                  </pic:spPr>
                </pic:pic>
              </a:graphicData>
            </a:graphic>
          </wp:inline>
        </w:drawing>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Output:</w:t>
      </w:r>
    </w:p>
    <w:p w:rsidR="00C50182" w:rsidRPr="00C02669" w:rsidRDefault="00C50182" w:rsidP="00C50182">
      <w:pPr>
        <w:spacing w:after="0" w:line="240" w:lineRule="auto"/>
        <w:jc w:val="both"/>
        <w:rPr>
          <w:rFonts w:ascii="Tw Cen MT" w:eastAsia="Times New Roman" w:hAnsi="Tw Cen MT" w:cs="Arial"/>
          <w:color w:val="000000" w:themeColor="text1"/>
          <w:sz w:val="24"/>
          <w:szCs w:val="24"/>
        </w:rPr>
      </w:pPr>
      <w:proofErr w:type="gramStart"/>
      <w:r w:rsidRPr="00C02669">
        <w:rPr>
          <w:rFonts w:ascii="Tw Cen MT" w:eastAsia="Times New Roman" w:hAnsi="Tw Cen MT" w:cs="Arial"/>
          <w:color w:val="000000" w:themeColor="text1"/>
          <w:sz w:val="24"/>
          <w:szCs w:val="24"/>
        </w:rPr>
        <w:t>output</w:t>
      </w:r>
      <w:proofErr w:type="gramEnd"/>
      <w:r w:rsidRPr="00C02669">
        <w:rPr>
          <w:rFonts w:ascii="Tw Cen MT" w:eastAsia="Times New Roman" w:hAnsi="Tw Cen MT" w:cs="Arial"/>
          <w:color w:val="000000" w:themeColor="text1"/>
          <w:sz w:val="24"/>
          <w:szCs w:val="24"/>
        </w:rPr>
        <w:t>:</w:t>
      </w:r>
    </w:p>
    <w:tbl>
      <w:tblPr>
        <w:tblW w:w="0" w:type="auto"/>
        <w:tblCellSpacing w:w="15" w:type="dxa"/>
        <w:tblCellMar>
          <w:top w:w="15" w:type="dxa"/>
          <w:left w:w="15" w:type="dxa"/>
          <w:bottom w:w="15" w:type="dxa"/>
          <w:right w:w="15" w:type="dxa"/>
        </w:tblCellMar>
        <w:tblLook w:val="04A0"/>
      </w:tblPr>
      <w:tblGrid>
        <w:gridCol w:w="208"/>
        <w:gridCol w:w="5513"/>
      </w:tblGrid>
      <w:tr w:rsidR="00C50182" w:rsidRPr="00C02669" w:rsidTr="000A52DC">
        <w:trPr>
          <w:tblCellSpacing w:w="15" w:type="dxa"/>
        </w:trPr>
        <w:tc>
          <w:tcPr>
            <w:tcW w:w="0" w:type="auto"/>
            <w:tcBorders>
              <w:top w:val="nil"/>
              <w:left w:val="nil"/>
              <w:bottom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1</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2</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3</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4</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6</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7</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8</w:t>
            </w:r>
          </w:p>
        </w:tc>
        <w:tc>
          <w:tcPr>
            <w:tcW w:w="5468" w:type="dxa"/>
            <w:tcBorders>
              <w:top w:val="nil"/>
              <w:left w:val="nil"/>
              <w:bottom w:val="nil"/>
              <w:right w:val="nil"/>
            </w:tcBorders>
            <w:vAlign w:val="center"/>
            <w:hideMark/>
          </w:tcPr>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N :</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Enter Symbol : 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xml:space="preserve"> 55555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55555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55555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55555</w:t>
            </w:r>
          </w:p>
          <w:p w:rsidR="00C50182" w:rsidRPr="00C02669" w:rsidRDefault="00C50182" w:rsidP="000A52DC">
            <w:pPr>
              <w:spacing w:after="0" w:line="240" w:lineRule="auto"/>
              <w:jc w:val="both"/>
              <w:rPr>
                <w:rFonts w:ascii="Tw Cen MT" w:eastAsia="Times New Roman" w:hAnsi="Tw Cen MT" w:cs="Arial"/>
                <w:color w:val="000000" w:themeColor="text1"/>
                <w:sz w:val="24"/>
                <w:szCs w:val="24"/>
              </w:rPr>
            </w:pPr>
            <w:r w:rsidRPr="00C02669">
              <w:rPr>
                <w:rFonts w:ascii="Tw Cen MT" w:eastAsia="Times New Roman" w:hAnsi="Tw Cen MT" w:cs="Arial"/>
                <w:color w:val="000000" w:themeColor="text1"/>
                <w:sz w:val="24"/>
                <w:szCs w:val="24"/>
              </w:rPr>
              <w:t>     55555</w:t>
            </w:r>
          </w:p>
        </w:tc>
      </w:tr>
    </w:tbl>
    <w:p w:rsidR="00C50182" w:rsidRPr="00C02669" w:rsidRDefault="00C50182" w:rsidP="00C50182">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4F7F28" w:rsidRPr="004F7F28" w:rsidRDefault="004F7F28" w:rsidP="004F7F28">
      <w:pPr>
        <w:pStyle w:val="Heading2"/>
        <w:spacing w:before="46" w:line="312" w:lineRule="atLeast"/>
        <w:jc w:val="both"/>
        <w:rPr>
          <w:rFonts w:ascii="Tw Cen MT" w:hAnsi="Tw Cen MT" w:cs="Arial"/>
          <w:bCs w:val="0"/>
          <w:color w:val="000000" w:themeColor="text1"/>
          <w:sz w:val="24"/>
          <w:szCs w:val="24"/>
        </w:rPr>
      </w:pPr>
      <w:r>
        <w:rPr>
          <w:rFonts w:ascii="Tw Cen MT" w:hAnsi="Tw Cen MT" w:cs="Arial"/>
          <w:bCs w:val="0"/>
          <w:color w:val="000000" w:themeColor="text1"/>
          <w:sz w:val="24"/>
          <w:szCs w:val="24"/>
        </w:rPr>
        <w:t xml:space="preserve">6. </w:t>
      </w:r>
      <w:r w:rsidRPr="004F7F28">
        <w:rPr>
          <w:rFonts w:ascii="Tw Cen MT" w:hAnsi="Tw Cen MT" w:cs="Arial"/>
          <w:bCs w:val="0"/>
          <w:color w:val="000000" w:themeColor="text1"/>
          <w:sz w:val="24"/>
          <w:szCs w:val="24"/>
        </w:rPr>
        <w:t>Java program to print the following pattern on the console</w:t>
      </w:r>
    </w:p>
    <w:p w:rsidR="004F7F28" w:rsidRPr="00C02669" w:rsidRDefault="004F7F28" w:rsidP="004F7F28">
      <w:pPr>
        <w:spacing w:after="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497347" cy="1226916"/>
            <wp:effectExtent l="19050" t="0" r="0" b="0"/>
            <wp:docPr id="208" name="Picture 130"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Java program to print the following pattern on the console"/>
                    <pic:cNvPicPr>
                      <a:picLocks noChangeAspect="1" noChangeArrowheads="1"/>
                    </pic:cNvPicPr>
                  </pic:nvPicPr>
                  <pic:blipFill>
                    <a:blip r:embed="rId330" cstate="print"/>
                    <a:srcRect/>
                    <a:stretch>
                      <a:fillRect/>
                    </a:stretch>
                  </pic:blipFill>
                  <pic:spPr bwMode="auto">
                    <a:xfrm>
                      <a:off x="0" y="0"/>
                      <a:ext cx="498167" cy="1228940"/>
                    </a:xfrm>
                    <a:prstGeom prst="rect">
                      <a:avLst/>
                    </a:prstGeom>
                    <a:noFill/>
                    <a:ln w="9525">
                      <a:noFill/>
                      <a:miter lim="800000"/>
                      <a:headEnd/>
                      <a:tailEnd/>
                    </a:ln>
                  </pic:spPr>
                </pic:pic>
              </a:graphicData>
            </a:graphic>
          </wp:inline>
        </w:drawing>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4F7F28" w:rsidRPr="00C02669" w:rsidRDefault="004F7F28" w:rsidP="004F7F28">
      <w:pPr>
        <w:numPr>
          <w:ilvl w:val="0"/>
          <w:numId w:val="8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numPr>
          <w:ilvl w:val="0"/>
          <w:numId w:val="8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=1.REPEAT STEP 3 to 7UNTIL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&lt;=10.</w:t>
      </w:r>
    </w:p>
    <w:p w:rsidR="004F7F28" w:rsidRPr="00C02669" w:rsidRDefault="004F7F28" w:rsidP="004F7F28">
      <w:pPr>
        <w:numPr>
          <w:ilvl w:val="0"/>
          <w:numId w:val="8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SET j=1.REPEAT STEP 4 and 5UNTIL j&lt;=10.</w:t>
      </w:r>
    </w:p>
    <w:p w:rsidR="004F7F28" w:rsidRPr="00C02669" w:rsidRDefault="004F7F28" w:rsidP="004F7F28">
      <w:pPr>
        <w:numPr>
          <w:ilvl w:val="0"/>
          <w:numId w:val="8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if(</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==0 or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==10 or j==0 or j==10) then PRINT 1 else PRINT ""</w:t>
      </w:r>
    </w:p>
    <w:p w:rsidR="004F7F28" w:rsidRPr="00C02669" w:rsidRDefault="004F7F28" w:rsidP="004F7F28">
      <w:pPr>
        <w:numPr>
          <w:ilvl w:val="0"/>
          <w:numId w:val="8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SET j=j+1</w:t>
      </w:r>
    </w:p>
    <w:p w:rsidR="004F7F28" w:rsidRPr="00C02669" w:rsidRDefault="004F7F28" w:rsidP="004F7F28">
      <w:pPr>
        <w:numPr>
          <w:ilvl w:val="0"/>
          <w:numId w:val="8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PRINT new line.</w:t>
      </w:r>
    </w:p>
    <w:p w:rsidR="004F7F28" w:rsidRPr="00C02669" w:rsidRDefault="004F7F28" w:rsidP="004F7F28">
      <w:pPr>
        <w:numPr>
          <w:ilvl w:val="0"/>
          <w:numId w:val="8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lastRenderedPageBreak/>
        <w:t>STEP 7:</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4F7F28" w:rsidRDefault="004F7F28" w:rsidP="004F7F28">
      <w:pPr>
        <w:numPr>
          <w:ilvl w:val="0"/>
          <w:numId w:val="86"/>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END</w:t>
      </w:r>
    </w:p>
    <w:p w:rsidR="004F7F28" w:rsidRPr="006229EA" w:rsidRDefault="004F7F28" w:rsidP="004F7F28">
      <w:pPr>
        <w:spacing w:before="36" w:after="0" w:line="228" w:lineRule="atLeast"/>
        <w:jc w:val="both"/>
        <w:rPr>
          <w:rFonts w:ascii="Tw Cen MT" w:hAnsi="Tw Cen MT" w:cs="Arial"/>
          <w:color w:val="000000" w:themeColor="text1"/>
          <w:sz w:val="24"/>
          <w:szCs w:val="24"/>
        </w:rPr>
      </w:pPr>
    </w:p>
    <w:p w:rsidR="004F7F28" w:rsidRPr="006229EA" w:rsidRDefault="004F7F28" w:rsidP="004F7F28">
      <w:r>
        <w:rPr>
          <w:noProof/>
        </w:rPr>
        <w:drawing>
          <wp:inline distT="0" distB="0" distL="0" distR="0">
            <wp:extent cx="2737798" cy="2633161"/>
            <wp:effectExtent l="19050" t="0" r="5402" b="0"/>
            <wp:docPr id="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cstate="print"/>
                    <a:srcRect/>
                    <a:stretch>
                      <a:fillRect/>
                    </a:stretch>
                  </pic:blipFill>
                  <pic:spPr bwMode="auto">
                    <a:xfrm>
                      <a:off x="0" y="0"/>
                      <a:ext cx="2740744" cy="2635994"/>
                    </a:xfrm>
                    <a:prstGeom prst="rect">
                      <a:avLst/>
                    </a:prstGeom>
                    <a:noFill/>
                    <a:ln w="9525">
                      <a:noFill/>
                      <a:miter lim="800000"/>
                      <a:headEnd/>
                      <a:tailEnd/>
                    </a:ln>
                  </pic:spPr>
                </pic:pic>
              </a:graphicData>
            </a:graphic>
          </wp:inline>
        </w:drawing>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spacing w:after="0"/>
        <w:ind w:right="-432"/>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471541" cy="1163255"/>
            <wp:effectExtent l="19050" t="0" r="4709" b="0"/>
            <wp:docPr id="210" name="Picture 132"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Java program to print the following pattern on the console"/>
                    <pic:cNvPicPr>
                      <a:picLocks noChangeAspect="1" noChangeArrowheads="1"/>
                    </pic:cNvPicPr>
                  </pic:nvPicPr>
                  <pic:blipFill>
                    <a:blip r:embed="rId330" cstate="print"/>
                    <a:srcRect/>
                    <a:stretch>
                      <a:fillRect/>
                    </a:stretch>
                  </pic:blipFill>
                  <pic:spPr bwMode="auto">
                    <a:xfrm>
                      <a:off x="0" y="0"/>
                      <a:ext cx="472319" cy="1165174"/>
                    </a:xfrm>
                    <a:prstGeom prst="rect">
                      <a:avLst/>
                    </a:prstGeom>
                    <a:noFill/>
                    <a:ln w="9525">
                      <a:noFill/>
                      <a:miter lim="800000"/>
                      <a:headEnd/>
                      <a:tailEnd/>
                    </a:ln>
                  </pic:spPr>
                </pic:pic>
              </a:graphicData>
            </a:graphic>
          </wp:inline>
        </w:drawing>
      </w:r>
    </w:p>
    <w:p w:rsidR="004F7F28" w:rsidRPr="00C02669" w:rsidRDefault="004F7F28" w:rsidP="004F7F28">
      <w:pPr>
        <w:spacing w:after="0"/>
        <w:ind w:right="-432"/>
        <w:jc w:val="both"/>
        <w:rPr>
          <w:rFonts w:ascii="Tw Cen MT" w:hAnsi="Tw Cen MT" w:cs="Arial"/>
          <w:color w:val="000000" w:themeColor="text1"/>
          <w:sz w:val="24"/>
          <w:szCs w:val="24"/>
        </w:rPr>
      </w:pPr>
    </w:p>
    <w:p w:rsidR="004F7F28" w:rsidRPr="00C02669" w:rsidRDefault="004F7F28" w:rsidP="004F7F28">
      <w:pPr>
        <w:pStyle w:val="Heading2"/>
        <w:spacing w:before="46"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Java program to print the following pattern on the console</w:t>
      </w:r>
    </w:p>
    <w:p w:rsidR="004F7F28" w:rsidRPr="00C02669" w:rsidRDefault="004F7F28" w:rsidP="004F7F28">
      <w:pPr>
        <w:pStyle w:val="NormalWeb"/>
        <w:spacing w:after="0" w:afterAutospacing="0"/>
        <w:rPr>
          <w:rFonts w:ascii="Tw Cen MT" w:hAnsi="Tw Cen MT" w:cs="Arial"/>
          <w:color w:val="000000" w:themeColor="text1"/>
        </w:rPr>
      </w:pPr>
      <w:r w:rsidRPr="00C02669">
        <w:rPr>
          <w:rFonts w:ascii="Tw Cen MT" w:hAnsi="Tw Cen MT" w:cs="Arial"/>
          <w:color w:val="000000" w:themeColor="text1"/>
        </w:rPr>
        <w:t>1 2 3 4 5</w:t>
      </w:r>
      <w:r w:rsidRPr="00C02669">
        <w:rPr>
          <w:rFonts w:ascii="Tw Cen MT" w:hAnsi="Tw Cen MT" w:cs="Arial"/>
          <w:color w:val="000000" w:themeColor="text1"/>
        </w:rPr>
        <w:br/>
        <w:t>1 2 3 4</w:t>
      </w:r>
      <w:r w:rsidRPr="00C02669">
        <w:rPr>
          <w:rFonts w:ascii="Tw Cen MT" w:hAnsi="Tw Cen MT" w:cs="Arial"/>
          <w:color w:val="000000" w:themeColor="text1"/>
        </w:rPr>
        <w:br/>
        <w:t>1 2 3</w:t>
      </w:r>
      <w:r w:rsidRPr="00C02669">
        <w:rPr>
          <w:rFonts w:ascii="Tw Cen MT" w:hAnsi="Tw Cen MT" w:cs="Arial"/>
          <w:color w:val="000000" w:themeColor="text1"/>
        </w:rPr>
        <w:br/>
        <w:t>1 2</w:t>
      </w:r>
      <w:r w:rsidRPr="00C02669">
        <w:rPr>
          <w:rFonts w:ascii="Tw Cen MT" w:hAnsi="Tw Cen MT" w:cs="Arial"/>
          <w:color w:val="000000" w:themeColor="text1"/>
        </w:rPr>
        <w:br/>
        <w:t>1</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4F7F28" w:rsidRPr="00C02669" w:rsidRDefault="004F7F28" w:rsidP="004F7F28">
      <w:pPr>
        <w:numPr>
          <w:ilvl w:val="0"/>
          <w:numId w:val="87"/>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numPr>
          <w:ilvl w:val="0"/>
          <w:numId w:val="87"/>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xml:space="preserve"> DEFINE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j.</w:t>
      </w:r>
    </w:p>
    <w:p w:rsidR="004F7F28" w:rsidRPr="00C02669" w:rsidRDefault="004F7F28" w:rsidP="004F7F28">
      <w:pPr>
        <w:numPr>
          <w:ilvl w:val="0"/>
          <w:numId w:val="87"/>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SET n=5.</w:t>
      </w:r>
    </w:p>
    <w:p w:rsidR="004F7F28" w:rsidRPr="00C02669" w:rsidRDefault="004F7F28" w:rsidP="004F7F28">
      <w:pPr>
        <w:numPr>
          <w:ilvl w:val="0"/>
          <w:numId w:val="87"/>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=n. REPEAT STEP 5 to STEP 7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&gt;0.</w:t>
      </w:r>
    </w:p>
    <w:p w:rsidR="004F7F28" w:rsidRPr="00C02669" w:rsidRDefault="004F7F28" w:rsidP="004F7F28">
      <w:pPr>
        <w:numPr>
          <w:ilvl w:val="0"/>
          <w:numId w:val="87"/>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SET j=1. REPEAT STEP 6 UNTIL j&lt;=</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w:t>
      </w:r>
    </w:p>
    <w:p w:rsidR="004F7F28" w:rsidRPr="00C02669" w:rsidRDefault="004F7F28" w:rsidP="004F7F28">
      <w:pPr>
        <w:numPr>
          <w:ilvl w:val="0"/>
          <w:numId w:val="87"/>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PRINT j and SET j=j+1.</w:t>
      </w:r>
    </w:p>
    <w:p w:rsidR="004F7F28" w:rsidRPr="00C02669" w:rsidRDefault="004F7F28" w:rsidP="004F7F28">
      <w:pPr>
        <w:numPr>
          <w:ilvl w:val="0"/>
          <w:numId w:val="87"/>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xml:space="preserve"> PRINT "" and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4F7F28" w:rsidRPr="00C02669" w:rsidRDefault="004F7F28" w:rsidP="004F7F28">
      <w:pPr>
        <w:numPr>
          <w:ilvl w:val="0"/>
          <w:numId w:val="87"/>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END</w:t>
      </w:r>
    </w:p>
    <w:p w:rsidR="004F7F28"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Program:</w:t>
      </w:r>
    </w:p>
    <w:p w:rsidR="004F7F28" w:rsidRPr="00270F41" w:rsidRDefault="004F7F28" w:rsidP="004F7F28">
      <w:r>
        <w:rPr>
          <w:noProof/>
        </w:rPr>
        <w:drawing>
          <wp:inline distT="0" distB="0" distL="0" distR="0">
            <wp:extent cx="2451468" cy="2074459"/>
            <wp:effectExtent l="19050" t="0" r="5982" b="0"/>
            <wp:docPr id="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2" cstate="print"/>
                    <a:srcRect/>
                    <a:stretch>
                      <a:fillRect/>
                    </a:stretch>
                  </pic:blipFill>
                  <pic:spPr bwMode="auto">
                    <a:xfrm>
                      <a:off x="0" y="0"/>
                      <a:ext cx="2451243" cy="2074269"/>
                    </a:xfrm>
                    <a:prstGeom prst="rect">
                      <a:avLst/>
                    </a:prstGeom>
                    <a:noFill/>
                    <a:ln w="9525">
                      <a:noFill/>
                      <a:miter lim="800000"/>
                      <a:headEnd/>
                      <a:tailEnd/>
                    </a:ln>
                  </pic:spPr>
                </pic:pic>
              </a:graphicData>
            </a:graphic>
          </wp:inline>
        </w:drawing>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1 2 3 4 5</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1 2 3 4</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1 2 3</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1 2</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4F7F28">
      <w:pPr>
        <w:spacing w:after="0"/>
        <w:ind w:right="-432"/>
        <w:jc w:val="both"/>
        <w:rPr>
          <w:rFonts w:ascii="Tw Cen MT" w:hAnsi="Tw Cen MT" w:cs="Arial"/>
          <w:color w:val="000000" w:themeColor="text1"/>
          <w:sz w:val="24"/>
          <w:szCs w:val="24"/>
        </w:rPr>
      </w:pPr>
    </w:p>
    <w:p w:rsidR="004F7F28" w:rsidRPr="00C02669" w:rsidRDefault="004F7F28" w:rsidP="004F7F28">
      <w:pPr>
        <w:pStyle w:val="Heading2"/>
        <w:spacing w:before="46"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Java program to print the following pattern on the console</w:t>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In this program, we are creating a right-angled triangle of numbers in increasing order. We are creating two loops, and 2</w:t>
      </w:r>
      <w:r w:rsidRPr="00C02669">
        <w:rPr>
          <w:rFonts w:ascii="Tw Cen MT" w:hAnsi="Tw Cen MT" w:cs="Arial"/>
          <w:color w:val="000000" w:themeColor="text1"/>
          <w:vertAlign w:val="superscript"/>
        </w:rPr>
        <w:t>nd</w:t>
      </w:r>
      <w:r w:rsidRPr="00C02669">
        <w:rPr>
          <w:rFonts w:ascii="Tw Cen MT" w:hAnsi="Tw Cen MT" w:cs="Arial"/>
          <w:color w:val="000000" w:themeColor="text1"/>
        </w:rPr>
        <w:t> loop is executing according to the first loop, inside 2</w:t>
      </w:r>
      <w:r w:rsidRPr="00C02669">
        <w:rPr>
          <w:rFonts w:ascii="Tw Cen MT" w:hAnsi="Tw Cen MT" w:cs="Arial"/>
          <w:color w:val="000000" w:themeColor="text1"/>
          <w:vertAlign w:val="superscript"/>
        </w:rPr>
        <w:t>nd</w:t>
      </w:r>
      <w:r w:rsidRPr="00C02669">
        <w:rPr>
          <w:rFonts w:ascii="Tw Cen MT" w:hAnsi="Tw Cen MT" w:cs="Arial"/>
          <w:color w:val="000000" w:themeColor="text1"/>
        </w:rPr>
        <w:t xml:space="preserve"> loop printing the number row-wise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loop times.</w:t>
      </w:r>
    </w:p>
    <w:p w:rsidR="004F7F28" w:rsidRPr="00C02669" w:rsidRDefault="004F7F28" w:rsidP="004F7F28">
      <w:pPr>
        <w:pStyle w:val="NormalWeb"/>
        <w:spacing w:after="0" w:afterAutospacing="0"/>
        <w:rPr>
          <w:rFonts w:ascii="Tw Cen MT" w:hAnsi="Tw Cen MT" w:cs="Arial"/>
          <w:color w:val="000000" w:themeColor="text1"/>
        </w:rPr>
      </w:pPr>
      <w:r w:rsidRPr="00C02669">
        <w:rPr>
          <w:rFonts w:ascii="Tw Cen MT" w:hAnsi="Tw Cen MT" w:cs="Arial"/>
          <w:color w:val="000000" w:themeColor="text1"/>
        </w:rPr>
        <w:t>1</w:t>
      </w:r>
      <w:r w:rsidRPr="00C02669">
        <w:rPr>
          <w:rFonts w:ascii="Tw Cen MT" w:hAnsi="Tw Cen MT" w:cs="Arial"/>
          <w:color w:val="000000" w:themeColor="text1"/>
        </w:rPr>
        <w:br/>
        <w:t>2 3</w:t>
      </w:r>
      <w:r w:rsidRPr="00C02669">
        <w:rPr>
          <w:rFonts w:ascii="Tw Cen MT" w:hAnsi="Tw Cen MT" w:cs="Arial"/>
          <w:color w:val="000000" w:themeColor="text1"/>
        </w:rPr>
        <w:br/>
        <w:t>4 5 6</w:t>
      </w:r>
      <w:r w:rsidRPr="00C02669">
        <w:rPr>
          <w:rFonts w:ascii="Tw Cen MT" w:hAnsi="Tw Cen MT" w:cs="Arial"/>
          <w:color w:val="000000" w:themeColor="text1"/>
        </w:rPr>
        <w:br/>
        <w:t>7 8 9 10</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4F7F28" w:rsidRPr="00C02669" w:rsidRDefault="004F7F28" w:rsidP="004F7F28">
      <w:pPr>
        <w:numPr>
          <w:ilvl w:val="0"/>
          <w:numId w:val="8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numPr>
          <w:ilvl w:val="0"/>
          <w:numId w:val="8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SET n=1.</w:t>
      </w:r>
    </w:p>
    <w:p w:rsidR="004F7F28" w:rsidRPr="00C02669" w:rsidRDefault="004F7F28" w:rsidP="004F7F28">
      <w:pPr>
        <w:numPr>
          <w:ilvl w:val="0"/>
          <w:numId w:val="8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=0.REPEAT STEP 4 to STEP 8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&lt;6.</w:t>
      </w:r>
    </w:p>
    <w:p w:rsidR="004F7F28" w:rsidRPr="00C02669" w:rsidRDefault="004F7F28" w:rsidP="004F7F28">
      <w:pPr>
        <w:numPr>
          <w:ilvl w:val="0"/>
          <w:numId w:val="8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SET j=1.REPEAT STEP 5 and 6 STEP UNTIL j&lt;</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.&lt; </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=""&gt;&lt;/</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.&lt;&gt;</w:t>
      </w:r>
    </w:p>
    <w:p w:rsidR="004F7F28" w:rsidRPr="00C02669" w:rsidRDefault="004F7F28" w:rsidP="004F7F28">
      <w:pPr>
        <w:numPr>
          <w:ilvl w:val="0"/>
          <w:numId w:val="8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PRINT n</w:t>
      </w:r>
    </w:p>
    <w:p w:rsidR="004F7F28" w:rsidRPr="00C02669" w:rsidRDefault="004F7F28" w:rsidP="004F7F28">
      <w:pPr>
        <w:numPr>
          <w:ilvl w:val="0"/>
          <w:numId w:val="8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SET n=n+1, j=j+1.</w:t>
      </w:r>
    </w:p>
    <w:p w:rsidR="004F7F28" w:rsidRPr="00C02669" w:rsidRDefault="004F7F28" w:rsidP="004F7F28">
      <w:pPr>
        <w:numPr>
          <w:ilvl w:val="0"/>
          <w:numId w:val="8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PRINT new line.</w:t>
      </w:r>
    </w:p>
    <w:p w:rsidR="004F7F28" w:rsidRPr="00C02669" w:rsidRDefault="004F7F28" w:rsidP="004F7F28">
      <w:pPr>
        <w:numPr>
          <w:ilvl w:val="0"/>
          <w:numId w:val="8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4F7F28" w:rsidRPr="00C02669" w:rsidRDefault="004F7F28" w:rsidP="004F7F28">
      <w:pPr>
        <w:numPr>
          <w:ilvl w:val="0"/>
          <w:numId w:val="88"/>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END</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Program:</w:t>
      </w:r>
    </w:p>
    <w:p w:rsidR="004F7F28" w:rsidRPr="00C02669" w:rsidRDefault="004F7F28" w:rsidP="004F7F28">
      <w:pPr>
        <w:spacing w:after="0" w:line="228" w:lineRule="atLeast"/>
        <w:jc w:val="both"/>
        <w:rPr>
          <w:rFonts w:ascii="Tw Cen MT" w:hAnsi="Tw Cen MT" w:cs="Arial"/>
          <w:color w:val="000000" w:themeColor="text1"/>
          <w:sz w:val="24"/>
          <w:szCs w:val="24"/>
        </w:rPr>
      </w:pPr>
      <w:r>
        <w:rPr>
          <w:rFonts w:ascii="Tw Cen MT" w:hAnsi="Tw Cen MT" w:cs="Arial"/>
          <w:noProof/>
          <w:color w:val="000000" w:themeColor="text1"/>
          <w:sz w:val="24"/>
          <w:szCs w:val="24"/>
          <w:bdr w:val="none" w:sz="0" w:space="0" w:color="auto" w:frame="1"/>
        </w:rPr>
        <w:drawing>
          <wp:inline distT="0" distB="0" distL="0" distR="0">
            <wp:extent cx="2505769" cy="2047164"/>
            <wp:effectExtent l="19050" t="0" r="8831" b="0"/>
            <wp:docPr id="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3" cstate="print"/>
                    <a:srcRect/>
                    <a:stretch>
                      <a:fillRect/>
                    </a:stretch>
                  </pic:blipFill>
                  <pic:spPr bwMode="auto">
                    <a:xfrm>
                      <a:off x="0" y="0"/>
                      <a:ext cx="2505529" cy="2046968"/>
                    </a:xfrm>
                    <a:prstGeom prst="rect">
                      <a:avLst/>
                    </a:prstGeom>
                    <a:noFill/>
                    <a:ln w="9525">
                      <a:noFill/>
                      <a:miter lim="800000"/>
                      <a:headEnd/>
                      <a:tailEnd/>
                    </a:ln>
                  </pic:spPr>
                </pic:pic>
              </a:graphicData>
            </a:graphic>
          </wp:inline>
        </w:drawing>
      </w:r>
      <w:r w:rsidRPr="00C02669">
        <w:rPr>
          <w:rFonts w:ascii="Tw Cen MT" w:hAnsi="Tw Cen MT" w:cs="Arial"/>
          <w:color w:val="000000" w:themeColor="text1"/>
          <w:sz w:val="24"/>
          <w:szCs w:val="24"/>
          <w:bdr w:val="none" w:sz="0" w:space="0" w:color="auto" w:frame="1"/>
        </w:rPr>
        <w:t>    </w:t>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2 3</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4 5 6</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7 8 9 10</w:t>
      </w:r>
    </w:p>
    <w:p w:rsidR="00C50182" w:rsidRDefault="00C50182">
      <w:pPr>
        <w:rPr>
          <w:b/>
          <w:sz w:val="28"/>
        </w:rPr>
      </w:pPr>
    </w:p>
    <w:p w:rsidR="004F7F28" w:rsidRDefault="004F7F28">
      <w:pPr>
        <w:rPr>
          <w:b/>
          <w:sz w:val="28"/>
        </w:rPr>
      </w:pPr>
    </w:p>
    <w:p w:rsidR="004F7F28" w:rsidRPr="00C02669" w:rsidRDefault="004F7F28" w:rsidP="004F7F28">
      <w:pPr>
        <w:pStyle w:val="Heading2"/>
        <w:spacing w:before="46"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Java program to print the following pattern on the console</w:t>
      </w:r>
    </w:p>
    <w:p w:rsidR="004F7F28" w:rsidRPr="00C02669" w:rsidRDefault="004F7F28" w:rsidP="004F7F28">
      <w:pPr>
        <w:pStyle w:val="NormalWeb"/>
        <w:spacing w:after="0" w:afterAutospacing="0"/>
        <w:rPr>
          <w:rFonts w:ascii="Tw Cen MT" w:hAnsi="Tw Cen MT" w:cs="Arial"/>
          <w:color w:val="000000" w:themeColor="text1"/>
        </w:rPr>
      </w:pPr>
      <w:r w:rsidRPr="00C02669">
        <w:rPr>
          <w:rFonts w:ascii="Tw Cen MT" w:hAnsi="Tw Cen MT" w:cs="Arial"/>
          <w:color w:val="000000" w:themeColor="text1"/>
        </w:rPr>
        <w:t>1</w:t>
      </w:r>
      <w:r w:rsidRPr="00C02669">
        <w:rPr>
          <w:rFonts w:ascii="Tw Cen MT" w:hAnsi="Tw Cen MT" w:cs="Arial"/>
          <w:color w:val="000000" w:themeColor="text1"/>
        </w:rPr>
        <w:br/>
        <w:t>1 2</w:t>
      </w:r>
      <w:r w:rsidRPr="00C02669">
        <w:rPr>
          <w:rFonts w:ascii="Tw Cen MT" w:hAnsi="Tw Cen MT" w:cs="Arial"/>
          <w:color w:val="000000" w:themeColor="text1"/>
        </w:rPr>
        <w:br/>
        <w:t>1 2 3</w:t>
      </w:r>
      <w:r w:rsidRPr="00C02669">
        <w:rPr>
          <w:rFonts w:ascii="Tw Cen MT" w:hAnsi="Tw Cen MT" w:cs="Arial"/>
          <w:color w:val="000000" w:themeColor="text1"/>
        </w:rPr>
        <w:br/>
        <w:t>1 2 3 4</w:t>
      </w:r>
      <w:r w:rsidRPr="00C02669">
        <w:rPr>
          <w:rFonts w:ascii="Tw Cen MT" w:hAnsi="Tw Cen MT" w:cs="Arial"/>
          <w:color w:val="000000" w:themeColor="text1"/>
        </w:rPr>
        <w:br/>
        <w:t>1 2 3 4 5</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4F7F28" w:rsidRPr="00C02669" w:rsidRDefault="004F7F28" w:rsidP="004F7F28">
      <w:pPr>
        <w:numPr>
          <w:ilvl w:val="0"/>
          <w:numId w:val="8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numPr>
          <w:ilvl w:val="0"/>
          <w:numId w:val="8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SET n=5.</w:t>
      </w:r>
    </w:p>
    <w:p w:rsidR="004F7F28" w:rsidRPr="00C02669" w:rsidRDefault="004F7F28" w:rsidP="004F7F28">
      <w:pPr>
        <w:numPr>
          <w:ilvl w:val="0"/>
          <w:numId w:val="8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=0. REPEAT STEP 4 to STEP 8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&lt;=n.</w:t>
      </w:r>
    </w:p>
    <w:p w:rsidR="004F7F28" w:rsidRPr="00C02669" w:rsidRDefault="004F7F28" w:rsidP="004F7F28">
      <w:pPr>
        <w:numPr>
          <w:ilvl w:val="0"/>
          <w:numId w:val="8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SET j=0.REPEAT STEP 5 to STEP 6 UNTIL j&lt;</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.&lt; </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=""&gt;&lt;/</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.&lt;&gt;</w:t>
      </w:r>
    </w:p>
    <w:p w:rsidR="004F7F28" w:rsidRPr="00C02669" w:rsidRDefault="004F7F28" w:rsidP="004F7F28">
      <w:pPr>
        <w:numPr>
          <w:ilvl w:val="0"/>
          <w:numId w:val="8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PRINT j+1</w:t>
      </w:r>
    </w:p>
    <w:p w:rsidR="004F7F28" w:rsidRPr="00C02669" w:rsidRDefault="004F7F28" w:rsidP="004F7F28">
      <w:pPr>
        <w:numPr>
          <w:ilvl w:val="0"/>
          <w:numId w:val="8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SET j=j+1</w:t>
      </w:r>
    </w:p>
    <w:p w:rsidR="004F7F28" w:rsidRPr="00C02669" w:rsidRDefault="004F7F28" w:rsidP="004F7F28">
      <w:pPr>
        <w:numPr>
          <w:ilvl w:val="0"/>
          <w:numId w:val="8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PRINT new line.</w:t>
      </w:r>
    </w:p>
    <w:p w:rsidR="004F7F28" w:rsidRPr="00C02669" w:rsidRDefault="004F7F28" w:rsidP="004F7F28">
      <w:pPr>
        <w:numPr>
          <w:ilvl w:val="0"/>
          <w:numId w:val="8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4F7F28" w:rsidRPr="00C02669" w:rsidRDefault="004F7F28" w:rsidP="004F7F28">
      <w:pPr>
        <w:numPr>
          <w:ilvl w:val="0"/>
          <w:numId w:val="89"/>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END</w:t>
      </w:r>
    </w:p>
    <w:p w:rsidR="004F7F28"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Program:</w:t>
      </w:r>
    </w:p>
    <w:p w:rsidR="004F7F28" w:rsidRPr="00D60D49" w:rsidRDefault="004F7F28" w:rsidP="004F7F28">
      <w:r>
        <w:rPr>
          <w:noProof/>
        </w:rPr>
        <w:drawing>
          <wp:inline distT="0" distB="0" distL="0" distR="0">
            <wp:extent cx="2510474" cy="2006221"/>
            <wp:effectExtent l="19050" t="0" r="4126" b="0"/>
            <wp:docPr id="3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4" cstate="print"/>
                    <a:srcRect/>
                    <a:stretch>
                      <a:fillRect/>
                    </a:stretch>
                  </pic:blipFill>
                  <pic:spPr bwMode="auto">
                    <a:xfrm>
                      <a:off x="0" y="0"/>
                      <a:ext cx="2510465" cy="2006214"/>
                    </a:xfrm>
                    <a:prstGeom prst="rect">
                      <a:avLst/>
                    </a:prstGeom>
                    <a:noFill/>
                    <a:ln w="9525">
                      <a:noFill/>
                      <a:miter lim="800000"/>
                      <a:headEnd/>
                      <a:tailEnd/>
                    </a:ln>
                  </pic:spPr>
                </pic:pic>
              </a:graphicData>
            </a:graphic>
          </wp:inline>
        </w:drawing>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1 2</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1 2 3</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1 2 3 4</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1 2 3 4 5</w:t>
      </w:r>
    </w:p>
    <w:p w:rsidR="004F7F28" w:rsidRDefault="004F7F28">
      <w:pPr>
        <w:rPr>
          <w:b/>
          <w:sz w:val="28"/>
        </w:rPr>
      </w:pPr>
    </w:p>
    <w:p w:rsidR="004F7F28" w:rsidRPr="00C02669" w:rsidRDefault="004F7F28" w:rsidP="004F7F28">
      <w:pPr>
        <w:pStyle w:val="Heading2"/>
        <w:spacing w:before="46"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Java program to print the following pattern on the console</w:t>
      </w:r>
    </w:p>
    <w:p w:rsidR="004F7F28" w:rsidRPr="00C02669" w:rsidRDefault="004F7F28" w:rsidP="004F7F28">
      <w:pPr>
        <w:spacing w:after="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1117010" cy="1180618"/>
            <wp:effectExtent l="19050" t="0" r="6940" b="0"/>
            <wp:docPr id="219" name="Picture 138"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Java program to print the following pattern on the console"/>
                    <pic:cNvPicPr>
                      <a:picLocks noChangeAspect="1" noChangeArrowheads="1"/>
                    </pic:cNvPicPr>
                  </pic:nvPicPr>
                  <pic:blipFill>
                    <a:blip r:embed="rId335" cstate="print"/>
                    <a:srcRect/>
                    <a:stretch>
                      <a:fillRect/>
                    </a:stretch>
                  </pic:blipFill>
                  <pic:spPr bwMode="auto">
                    <a:xfrm>
                      <a:off x="0" y="0"/>
                      <a:ext cx="1117698" cy="1181345"/>
                    </a:xfrm>
                    <a:prstGeom prst="rect">
                      <a:avLst/>
                    </a:prstGeom>
                    <a:noFill/>
                    <a:ln w="9525">
                      <a:noFill/>
                      <a:miter lim="800000"/>
                      <a:headEnd/>
                      <a:tailEnd/>
                    </a:ln>
                  </pic:spPr>
                </pic:pic>
              </a:graphicData>
            </a:graphic>
          </wp:inline>
        </w:drawing>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coe</w:t>
      </w:r>
      <w:proofErr w:type="spellEnd"/>
      <w:r w:rsidRPr="00C02669">
        <w:rPr>
          <w:rFonts w:ascii="Tw Cen MT" w:hAnsi="Tw Cen MT" w:cs="Arial"/>
          <w:color w:val="000000" w:themeColor="text1"/>
          <w:sz w:val="24"/>
          <w:szCs w:val="24"/>
        </w:rPr>
        <w:t>=1, rows= 6.</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=0. REPEAT STEP 4 to STEP 11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&lt;rows</w:t>
      </w:r>
      <w:proofErr w:type="gramStart"/>
      <w:r w:rsidRPr="00C02669">
        <w:rPr>
          <w:rFonts w:ascii="Tw Cen MT" w:hAnsi="Tw Cen MT" w:cs="Arial"/>
          <w:color w:val="000000" w:themeColor="text1"/>
          <w:sz w:val="24"/>
          <w:szCs w:val="24"/>
        </w:rPr>
        <w:t>.&lt;</w:t>
      </w:r>
      <w:proofErr w:type="gram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=""&gt;&lt;/rows.&lt;&gt;</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SET space = 1. REPEAT STEP 5 and STEP 6 UNTIL space&lt;(rows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PRINT ""</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++space</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SET j=0. REPEAT STEP 8 to STEP 9 UNTIL j&lt;=</w:t>
      </w:r>
      <w:proofErr w:type="spellStart"/>
      <w:proofErr w:type="gram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w:t>
      </w:r>
      <w:proofErr w:type="gramEnd"/>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IF(j==0||</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==0)</w:t>
      </w:r>
      <w:r w:rsidRPr="00C02669">
        <w:rPr>
          <w:rFonts w:ascii="Tw Cen MT" w:hAnsi="Tw Cen MT" w:cs="Arial"/>
          <w:color w:val="000000" w:themeColor="text1"/>
          <w:sz w:val="24"/>
          <w:szCs w:val="24"/>
        </w:rPr>
        <w:br/>
        <w:t xml:space="preserve">                SET </w:t>
      </w:r>
      <w:proofErr w:type="spellStart"/>
      <w:r w:rsidRPr="00C02669">
        <w:rPr>
          <w:rFonts w:ascii="Tw Cen MT" w:hAnsi="Tw Cen MT" w:cs="Arial"/>
          <w:color w:val="000000" w:themeColor="text1"/>
          <w:sz w:val="24"/>
          <w:szCs w:val="24"/>
        </w:rPr>
        <w:t>coe</w:t>
      </w:r>
      <w:proofErr w:type="spellEnd"/>
      <w:r w:rsidRPr="00C02669">
        <w:rPr>
          <w:rFonts w:ascii="Tw Cen MT" w:hAnsi="Tw Cen MT" w:cs="Arial"/>
          <w:color w:val="000000" w:themeColor="text1"/>
          <w:sz w:val="24"/>
          <w:szCs w:val="24"/>
        </w:rPr>
        <w:t>=1</w:t>
      </w:r>
      <w:r w:rsidRPr="00C02669">
        <w:rPr>
          <w:rFonts w:ascii="Tw Cen MT" w:hAnsi="Tw Cen MT" w:cs="Arial"/>
          <w:color w:val="000000" w:themeColor="text1"/>
          <w:sz w:val="24"/>
          <w:szCs w:val="24"/>
        </w:rPr>
        <w:br/>
        <w:t>                ELSE</w:t>
      </w:r>
      <w:r w:rsidRPr="00C02669">
        <w:rPr>
          <w:rFonts w:ascii="Tw Cen MT" w:hAnsi="Tw Cen MT" w:cs="Arial"/>
          <w:color w:val="000000" w:themeColor="text1"/>
          <w:sz w:val="24"/>
          <w:szCs w:val="24"/>
        </w:rPr>
        <w:br/>
        <w:t xml:space="preserve">                SET </w:t>
      </w:r>
      <w:proofErr w:type="spellStart"/>
      <w:r w:rsidRPr="00C02669">
        <w:rPr>
          <w:rFonts w:ascii="Tw Cen MT" w:hAnsi="Tw Cen MT" w:cs="Arial"/>
          <w:color w:val="000000" w:themeColor="text1"/>
          <w:sz w:val="24"/>
          <w:szCs w:val="24"/>
        </w:rPr>
        <w:t>coe</w:t>
      </w:r>
      <w:proofErr w:type="spellEnd"/>
      <w:r w:rsidRPr="00C02669">
        <w:rPr>
          <w:rFonts w:ascii="Tw Cen MT" w:hAnsi="Tw Cen MT" w:cs="Arial"/>
          <w:color w:val="000000" w:themeColor="text1"/>
          <w:sz w:val="24"/>
          <w:szCs w:val="24"/>
        </w:rPr>
        <w:t>=</w:t>
      </w:r>
      <w:proofErr w:type="spellStart"/>
      <w:r w:rsidRPr="00C02669">
        <w:rPr>
          <w:rFonts w:ascii="Tw Cen MT" w:hAnsi="Tw Cen MT" w:cs="Arial"/>
          <w:color w:val="000000" w:themeColor="text1"/>
          <w:sz w:val="24"/>
          <w:szCs w:val="24"/>
        </w:rPr>
        <w:t>coe</w:t>
      </w:r>
      <w:proofErr w:type="spellEnd"/>
      <w:r w:rsidRPr="00C02669">
        <w:rPr>
          <w:rFonts w:ascii="Tw Cen MT" w:hAnsi="Tw Cen MT" w:cs="Arial"/>
          <w:color w:val="000000" w:themeColor="text1"/>
          <w:sz w:val="24"/>
          <w:szCs w:val="24"/>
        </w:rPr>
        <w:t>*(i-j+1) /j</w:t>
      </w:r>
      <w:r w:rsidRPr="00C02669">
        <w:rPr>
          <w:rFonts w:ascii="Tw Cen MT" w:hAnsi="Tw Cen MT" w:cs="Arial"/>
          <w:color w:val="000000" w:themeColor="text1"/>
          <w:sz w:val="24"/>
          <w:szCs w:val="24"/>
        </w:rPr>
        <w:br/>
        <w:t xml:space="preserve">                PRINT </w:t>
      </w:r>
      <w:proofErr w:type="spellStart"/>
      <w:r w:rsidRPr="00C02669">
        <w:rPr>
          <w:rFonts w:ascii="Tw Cen MT" w:hAnsi="Tw Cen MT" w:cs="Arial"/>
          <w:color w:val="000000" w:themeColor="text1"/>
          <w:sz w:val="24"/>
          <w:szCs w:val="24"/>
        </w:rPr>
        <w:t>coe</w:t>
      </w:r>
      <w:proofErr w:type="spellEnd"/>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SET j = j+1</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10:</w:t>
      </w:r>
      <w:r w:rsidRPr="00C02669">
        <w:rPr>
          <w:rFonts w:ascii="Tw Cen MT" w:hAnsi="Tw Cen MT" w:cs="Arial"/>
          <w:color w:val="000000" w:themeColor="text1"/>
          <w:sz w:val="24"/>
          <w:szCs w:val="24"/>
        </w:rPr>
        <w:t> PRINT new line.</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11:</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4F7F28" w:rsidRPr="00C02669" w:rsidRDefault="004F7F28" w:rsidP="004F7F28">
      <w:pPr>
        <w:numPr>
          <w:ilvl w:val="0"/>
          <w:numId w:val="90"/>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12:</w:t>
      </w:r>
      <w:r w:rsidRPr="00C02669">
        <w:rPr>
          <w:rFonts w:ascii="Tw Cen MT" w:hAnsi="Tw Cen MT" w:cs="Arial"/>
          <w:color w:val="000000" w:themeColor="text1"/>
          <w:sz w:val="24"/>
          <w:szCs w:val="24"/>
        </w:rPr>
        <w:t> END</w:t>
      </w:r>
    </w:p>
    <w:p w:rsidR="004F7F28"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Program:</w:t>
      </w:r>
    </w:p>
    <w:p w:rsidR="004F7F28" w:rsidRPr="00270F41" w:rsidRDefault="004F7F28" w:rsidP="004F7F28">
      <w:r>
        <w:rPr>
          <w:noProof/>
        </w:rPr>
        <w:drawing>
          <wp:inline distT="0" distB="0" distL="0" distR="0">
            <wp:extent cx="2994051" cy="3214048"/>
            <wp:effectExtent l="19050" t="0" r="0" b="0"/>
            <wp:docPr id="3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cstate="print"/>
                    <a:srcRect/>
                    <a:stretch>
                      <a:fillRect/>
                    </a:stretch>
                  </pic:blipFill>
                  <pic:spPr bwMode="auto">
                    <a:xfrm>
                      <a:off x="0" y="0"/>
                      <a:ext cx="2994033" cy="3214028"/>
                    </a:xfrm>
                    <a:prstGeom prst="rect">
                      <a:avLst/>
                    </a:prstGeom>
                    <a:noFill/>
                    <a:ln w="9525">
                      <a:noFill/>
                      <a:miter lim="800000"/>
                      <a:headEnd/>
                      <a:tailEnd/>
                    </a:ln>
                  </pic:spPr>
                </pic:pic>
              </a:graphicData>
            </a:graphic>
          </wp:inline>
        </w:drawing>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spacing w:after="0"/>
        <w:ind w:right="-432"/>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1177241" cy="1244278"/>
            <wp:effectExtent l="19050" t="0" r="3859" b="0"/>
            <wp:docPr id="220" name="Picture 140" descr="Java program to print the following pattern on th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Java program to print the following pattern on the console"/>
                    <pic:cNvPicPr>
                      <a:picLocks noChangeAspect="1" noChangeArrowheads="1"/>
                    </pic:cNvPicPr>
                  </pic:nvPicPr>
                  <pic:blipFill>
                    <a:blip r:embed="rId335" cstate="print"/>
                    <a:srcRect/>
                    <a:stretch>
                      <a:fillRect/>
                    </a:stretch>
                  </pic:blipFill>
                  <pic:spPr bwMode="auto">
                    <a:xfrm>
                      <a:off x="0" y="0"/>
                      <a:ext cx="1177966" cy="1245044"/>
                    </a:xfrm>
                    <a:prstGeom prst="rect">
                      <a:avLst/>
                    </a:prstGeom>
                    <a:noFill/>
                    <a:ln w="9525">
                      <a:noFill/>
                      <a:miter lim="800000"/>
                      <a:headEnd/>
                      <a:tailEnd/>
                    </a:ln>
                  </pic:spPr>
                </pic:pic>
              </a:graphicData>
            </a:graphic>
          </wp:inline>
        </w:drawing>
      </w:r>
    </w:p>
    <w:p w:rsidR="004F7F28" w:rsidRPr="00C02669" w:rsidRDefault="004F7F28" w:rsidP="004F7F28">
      <w:pPr>
        <w:spacing w:after="0"/>
        <w:ind w:right="-432"/>
        <w:jc w:val="both"/>
        <w:rPr>
          <w:rFonts w:ascii="Tw Cen MT" w:hAnsi="Tw Cen MT" w:cs="Arial"/>
          <w:color w:val="000000" w:themeColor="text1"/>
          <w:sz w:val="24"/>
          <w:szCs w:val="24"/>
        </w:rPr>
      </w:pPr>
    </w:p>
    <w:p w:rsidR="004F7F28" w:rsidRDefault="004F7F28">
      <w:pPr>
        <w:rPr>
          <w:b/>
          <w:sz w:val="28"/>
        </w:rPr>
      </w:pPr>
    </w:p>
    <w:p w:rsidR="004F7F28" w:rsidRPr="00C02669" w:rsidRDefault="004F7F28" w:rsidP="004F7F28">
      <w:pPr>
        <w:pStyle w:val="Heading2"/>
        <w:spacing w:before="46"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Java program to print the following pattern</w:t>
      </w:r>
    </w:p>
    <w:p w:rsidR="004F7F28" w:rsidRPr="00C02669" w:rsidRDefault="004F7F28" w:rsidP="004F7F28">
      <w:pPr>
        <w:spacing w:after="0"/>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648335" cy="1492885"/>
            <wp:effectExtent l="19050" t="0" r="0" b="0"/>
            <wp:docPr id="222" name="Picture 114" descr="Java program to print the follow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Java program to print the following pattern"/>
                    <pic:cNvPicPr>
                      <a:picLocks noChangeAspect="1" noChangeArrowheads="1"/>
                    </pic:cNvPicPr>
                  </pic:nvPicPr>
                  <pic:blipFill>
                    <a:blip r:embed="rId337" cstate="print"/>
                    <a:srcRect/>
                    <a:stretch>
                      <a:fillRect/>
                    </a:stretch>
                  </pic:blipFill>
                  <pic:spPr bwMode="auto">
                    <a:xfrm>
                      <a:off x="0" y="0"/>
                      <a:ext cx="648335" cy="1492885"/>
                    </a:xfrm>
                    <a:prstGeom prst="rect">
                      <a:avLst/>
                    </a:prstGeom>
                    <a:noFill/>
                    <a:ln w="9525">
                      <a:noFill/>
                      <a:miter lim="800000"/>
                      <a:headEnd/>
                      <a:tailEnd/>
                    </a:ln>
                  </pic:spPr>
                </pic:pic>
              </a:graphicData>
            </a:graphic>
          </wp:inline>
        </w:drawing>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SET lines=8</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xml:space="preserve"> DEFINE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j</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=1.REPEAT STEP 5 to 14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&lt;lines&lt; </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=""&gt;&lt;/lines&lt;&gt;</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SET j=1</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lastRenderedPageBreak/>
        <w:t>STEP 6:</w:t>
      </w:r>
      <w:r w:rsidRPr="00C02669">
        <w:rPr>
          <w:rFonts w:ascii="Tw Cen MT" w:hAnsi="Tw Cen MT" w:cs="Arial"/>
          <w:color w:val="000000" w:themeColor="text1"/>
          <w:sz w:val="24"/>
          <w:szCs w:val="24"/>
        </w:rPr>
        <w:t> REPEAT STEP 7 and 8 UNTIL j &lt;=(lines/2)</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xml:space="preserve"> IF j is equals to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PRINT j</w:t>
      </w:r>
      <w:r w:rsidRPr="00C02669">
        <w:rPr>
          <w:rFonts w:ascii="Tw Cen MT" w:hAnsi="Tw Cen MT" w:cs="Arial"/>
          <w:color w:val="000000" w:themeColor="text1"/>
          <w:sz w:val="24"/>
          <w:szCs w:val="24"/>
        </w:rPr>
        <w:br/>
        <w:t xml:space="preserve">              ELSE IF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is greater than 4 and j equals (lines-</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PRINT j</w:t>
      </w:r>
      <w:r w:rsidRPr="00C02669">
        <w:rPr>
          <w:rFonts w:ascii="Tw Cen MT" w:hAnsi="Tw Cen MT" w:cs="Arial"/>
          <w:color w:val="000000" w:themeColor="text1"/>
          <w:sz w:val="24"/>
          <w:szCs w:val="24"/>
        </w:rPr>
        <w:br/>
        <w:t>              ELSE PRINT " "</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j = j + 1</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j = j - 2</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10:</w:t>
      </w:r>
      <w:r w:rsidRPr="00C02669">
        <w:rPr>
          <w:rFonts w:ascii="Tw Cen MT" w:hAnsi="Tw Cen MT" w:cs="Arial"/>
          <w:color w:val="000000" w:themeColor="text1"/>
          <w:sz w:val="24"/>
          <w:szCs w:val="24"/>
        </w:rPr>
        <w:t> REPEAT STEP 11 and 12 UNTIL j &gt; 0</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11:</w:t>
      </w:r>
      <w:r w:rsidRPr="00C02669">
        <w:rPr>
          <w:rFonts w:ascii="Tw Cen MT" w:hAnsi="Tw Cen MT" w:cs="Arial"/>
          <w:color w:val="000000" w:themeColor="text1"/>
          <w:sz w:val="24"/>
          <w:szCs w:val="24"/>
        </w:rPr>
        <w:t xml:space="preserve"> IF j is equals to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PRINT j</w:t>
      </w:r>
      <w:r w:rsidRPr="00C02669">
        <w:rPr>
          <w:rFonts w:ascii="Tw Cen MT" w:hAnsi="Tw Cen MT" w:cs="Arial"/>
          <w:color w:val="000000" w:themeColor="text1"/>
          <w:sz w:val="24"/>
          <w:szCs w:val="24"/>
        </w:rPr>
        <w:br/>
        <w:t xml:space="preserve">              ELSE IF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is greater than 4 and j equals (lines-</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then PRINT j</w:t>
      </w:r>
      <w:r w:rsidRPr="00C02669">
        <w:rPr>
          <w:rFonts w:ascii="Tw Cen MT" w:hAnsi="Tw Cen MT" w:cs="Arial"/>
          <w:color w:val="000000" w:themeColor="text1"/>
          <w:sz w:val="24"/>
          <w:szCs w:val="24"/>
        </w:rPr>
        <w:br/>
        <w:t>              ELSE PRINT " "</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12:</w:t>
      </w:r>
      <w:r w:rsidRPr="00C02669">
        <w:rPr>
          <w:rFonts w:ascii="Tw Cen MT" w:hAnsi="Tw Cen MT" w:cs="Arial"/>
          <w:color w:val="000000" w:themeColor="text1"/>
          <w:sz w:val="24"/>
          <w:szCs w:val="24"/>
        </w:rPr>
        <w:t> j = j - 1</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13:</w:t>
      </w:r>
      <w:r w:rsidRPr="00C02669">
        <w:rPr>
          <w:rFonts w:ascii="Tw Cen MT" w:hAnsi="Tw Cen MT" w:cs="Arial"/>
          <w:color w:val="000000" w:themeColor="text1"/>
          <w:sz w:val="24"/>
          <w:szCs w:val="24"/>
        </w:rPr>
        <w:t> PRINT a new line</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14:</w:t>
      </w:r>
      <w:r w:rsidRPr="00C02669">
        <w:rPr>
          <w:rFonts w:ascii="Tw Cen MT" w:hAnsi="Tw Cen MT" w:cs="Arial"/>
          <w:color w:val="000000" w:themeColor="text1"/>
          <w:sz w:val="24"/>
          <w:szCs w:val="24"/>
        </w:rPr>
        <w: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+ 1</w:t>
      </w:r>
    </w:p>
    <w:p w:rsidR="004F7F28" w:rsidRPr="00C02669" w:rsidRDefault="004F7F28" w:rsidP="004F7F28">
      <w:pPr>
        <w:numPr>
          <w:ilvl w:val="0"/>
          <w:numId w:val="91"/>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15:</w:t>
      </w:r>
      <w:r w:rsidRPr="00C02669">
        <w:rPr>
          <w:rFonts w:ascii="Tw Cen MT" w:hAnsi="Tw Cen MT" w:cs="Arial"/>
          <w:color w:val="000000" w:themeColor="text1"/>
          <w:sz w:val="24"/>
          <w:szCs w:val="24"/>
        </w:rPr>
        <w:t> END</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Program:</w:t>
      </w:r>
    </w:p>
    <w:p w:rsidR="004F7F28" w:rsidRDefault="004F7F28" w:rsidP="004F7F28">
      <w:pPr>
        <w:pStyle w:val="NormalWeb"/>
        <w:spacing w:after="0" w:afterAutospacing="0"/>
        <w:jc w:val="both"/>
        <w:rPr>
          <w:rStyle w:val="Strong"/>
          <w:rFonts w:ascii="Tw Cen MT" w:eastAsiaTheme="majorEastAsia" w:hAnsi="Tw Cen MT" w:cs="Arial"/>
          <w:color w:val="000000" w:themeColor="text1"/>
        </w:rPr>
      </w:pPr>
      <w:r>
        <w:rPr>
          <w:rFonts w:ascii="Tw Cen MT" w:eastAsiaTheme="majorEastAsia" w:hAnsi="Tw Cen MT" w:cs="Arial"/>
          <w:noProof/>
          <w:color w:val="000000" w:themeColor="text1"/>
        </w:rPr>
        <w:drawing>
          <wp:inline distT="0" distB="0" distL="0" distR="0">
            <wp:extent cx="3077734" cy="5773003"/>
            <wp:effectExtent l="19050" t="0" r="8366" b="0"/>
            <wp:docPr id="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8" cstate="print"/>
                    <a:srcRect/>
                    <a:stretch>
                      <a:fillRect/>
                    </a:stretch>
                  </pic:blipFill>
                  <pic:spPr bwMode="auto">
                    <a:xfrm>
                      <a:off x="0" y="0"/>
                      <a:ext cx="3077756" cy="5773044"/>
                    </a:xfrm>
                    <a:prstGeom prst="rect">
                      <a:avLst/>
                    </a:prstGeom>
                    <a:noFill/>
                    <a:ln w="9525">
                      <a:noFill/>
                      <a:miter lim="800000"/>
                      <a:headEnd/>
                      <a:tailEnd/>
                    </a:ln>
                  </pic:spPr>
                </pic:pic>
              </a:graphicData>
            </a:graphic>
          </wp:inline>
        </w:drawing>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spacing w:after="0"/>
        <w:ind w:right="-432"/>
        <w:jc w:val="both"/>
        <w:rPr>
          <w:rFonts w:ascii="Tw Cen MT" w:hAnsi="Tw Cen MT" w:cs="Arial"/>
          <w:color w:val="000000" w:themeColor="text1"/>
          <w:sz w:val="24"/>
          <w:szCs w:val="24"/>
        </w:rPr>
      </w:pPr>
      <w:r w:rsidRPr="00C02669">
        <w:rPr>
          <w:rFonts w:ascii="Tw Cen MT" w:hAnsi="Tw Cen MT" w:cs="Arial"/>
          <w:noProof/>
          <w:color w:val="000000" w:themeColor="text1"/>
          <w:sz w:val="24"/>
          <w:szCs w:val="24"/>
        </w:rPr>
        <w:drawing>
          <wp:inline distT="0" distB="0" distL="0" distR="0">
            <wp:extent cx="648335" cy="1492885"/>
            <wp:effectExtent l="19050" t="0" r="0" b="0"/>
            <wp:docPr id="225" name="Picture 116" descr="Java program to print the follow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Java program to print the following pattern"/>
                    <pic:cNvPicPr>
                      <a:picLocks noChangeAspect="1" noChangeArrowheads="1"/>
                    </pic:cNvPicPr>
                  </pic:nvPicPr>
                  <pic:blipFill>
                    <a:blip r:embed="rId337" cstate="print"/>
                    <a:srcRect/>
                    <a:stretch>
                      <a:fillRect/>
                    </a:stretch>
                  </pic:blipFill>
                  <pic:spPr bwMode="auto">
                    <a:xfrm>
                      <a:off x="0" y="0"/>
                      <a:ext cx="648335" cy="1492885"/>
                    </a:xfrm>
                    <a:prstGeom prst="rect">
                      <a:avLst/>
                    </a:prstGeom>
                    <a:noFill/>
                    <a:ln w="9525">
                      <a:noFill/>
                      <a:miter lim="800000"/>
                      <a:headEnd/>
                      <a:tailEnd/>
                    </a:ln>
                  </pic:spPr>
                </pic:pic>
              </a:graphicData>
            </a:graphic>
          </wp:inline>
        </w:drawing>
      </w:r>
    </w:p>
    <w:p w:rsidR="004F7F28" w:rsidRDefault="004F7F28">
      <w:pPr>
        <w:rPr>
          <w:b/>
          <w:sz w:val="28"/>
        </w:rPr>
      </w:pPr>
    </w:p>
    <w:p w:rsidR="004F7F28" w:rsidRDefault="004F7F28">
      <w:pPr>
        <w:rPr>
          <w:b/>
          <w:sz w:val="28"/>
        </w:rPr>
      </w:pPr>
    </w:p>
    <w:p w:rsidR="004F7F28" w:rsidRPr="00C02669" w:rsidRDefault="004F7F28" w:rsidP="004F7F28">
      <w:pPr>
        <w:pStyle w:val="Heading2"/>
        <w:spacing w:before="46"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Java program to print the following pattern on the console</w:t>
      </w:r>
    </w:p>
    <w:p w:rsidR="004F7F28" w:rsidRPr="00C02669" w:rsidRDefault="004F7F28" w:rsidP="004F7F28">
      <w:pPr>
        <w:pStyle w:val="NormalWeb"/>
        <w:spacing w:after="0" w:afterAutospacing="0"/>
        <w:rPr>
          <w:rFonts w:ascii="Tw Cen MT" w:hAnsi="Tw Cen MT" w:cs="Arial"/>
          <w:color w:val="000000" w:themeColor="text1"/>
        </w:rPr>
      </w:pPr>
      <w:r w:rsidRPr="00C02669">
        <w:rPr>
          <w:rFonts w:ascii="Tw Cen MT" w:hAnsi="Tw Cen MT" w:cs="Arial"/>
          <w:color w:val="000000" w:themeColor="text1"/>
        </w:rPr>
        <w:t>A</w:t>
      </w:r>
      <w:r w:rsidRPr="00C02669">
        <w:rPr>
          <w:rFonts w:ascii="Tw Cen MT" w:hAnsi="Tw Cen MT" w:cs="Arial"/>
          <w:color w:val="000000" w:themeColor="text1"/>
        </w:rPr>
        <w:br/>
        <w:t xml:space="preserve">B </w:t>
      </w:r>
      <w:proofErr w:type="spellStart"/>
      <w:r w:rsidRPr="00C02669">
        <w:rPr>
          <w:rFonts w:ascii="Tw Cen MT" w:hAnsi="Tw Cen MT" w:cs="Arial"/>
          <w:color w:val="000000" w:themeColor="text1"/>
        </w:rPr>
        <w:t>B</w:t>
      </w:r>
      <w:proofErr w:type="spellEnd"/>
      <w:r w:rsidRPr="00C02669">
        <w:rPr>
          <w:rFonts w:ascii="Tw Cen MT" w:hAnsi="Tw Cen MT" w:cs="Arial"/>
          <w:color w:val="000000" w:themeColor="text1"/>
        </w:rPr>
        <w:br/>
        <w:t xml:space="preserve">C </w:t>
      </w:r>
      <w:proofErr w:type="spellStart"/>
      <w:r w:rsidRPr="00C02669">
        <w:rPr>
          <w:rFonts w:ascii="Tw Cen MT" w:hAnsi="Tw Cen MT" w:cs="Arial"/>
          <w:color w:val="000000" w:themeColor="text1"/>
        </w:rPr>
        <w:t>C</w:t>
      </w:r>
      <w:proofErr w:type="spell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C</w:t>
      </w:r>
      <w:proofErr w:type="spellEnd"/>
      <w:r w:rsidRPr="00C02669">
        <w:rPr>
          <w:rFonts w:ascii="Tw Cen MT" w:hAnsi="Tw Cen MT" w:cs="Arial"/>
          <w:color w:val="000000" w:themeColor="text1"/>
        </w:rPr>
        <w:br/>
        <w:t xml:space="preserve">D </w:t>
      </w:r>
      <w:proofErr w:type="spellStart"/>
      <w:r w:rsidRPr="00C02669">
        <w:rPr>
          <w:rFonts w:ascii="Tw Cen MT" w:hAnsi="Tw Cen MT" w:cs="Arial"/>
          <w:color w:val="000000" w:themeColor="text1"/>
        </w:rPr>
        <w:t>D</w:t>
      </w:r>
      <w:proofErr w:type="spell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D</w:t>
      </w:r>
      <w:proofErr w:type="spell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D</w:t>
      </w:r>
      <w:proofErr w:type="spellEnd"/>
      <w:r w:rsidRPr="00C02669">
        <w:rPr>
          <w:rFonts w:ascii="Tw Cen MT" w:hAnsi="Tw Cen MT" w:cs="Arial"/>
          <w:color w:val="000000" w:themeColor="text1"/>
        </w:rPr>
        <w:br/>
        <w:t xml:space="preserve">E </w:t>
      </w:r>
      <w:proofErr w:type="spellStart"/>
      <w:r w:rsidRPr="00C02669">
        <w:rPr>
          <w:rFonts w:ascii="Tw Cen MT" w:hAnsi="Tw Cen MT" w:cs="Arial"/>
          <w:color w:val="000000" w:themeColor="text1"/>
        </w:rPr>
        <w:t>E</w:t>
      </w:r>
      <w:proofErr w:type="spell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E</w:t>
      </w:r>
      <w:proofErr w:type="spell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E</w:t>
      </w:r>
      <w:proofErr w:type="spellEnd"/>
      <w:r w:rsidRPr="00C02669">
        <w:rPr>
          <w:rFonts w:ascii="Tw Cen MT" w:hAnsi="Tw Cen MT" w:cs="Arial"/>
          <w:color w:val="000000" w:themeColor="text1"/>
        </w:rPr>
        <w:t xml:space="preserve"> </w:t>
      </w:r>
      <w:proofErr w:type="spellStart"/>
      <w:r w:rsidRPr="00C02669">
        <w:rPr>
          <w:rFonts w:ascii="Tw Cen MT" w:hAnsi="Tw Cen MT" w:cs="Arial"/>
          <w:color w:val="000000" w:themeColor="text1"/>
        </w:rPr>
        <w:t>E</w:t>
      </w:r>
      <w:proofErr w:type="spellEnd"/>
    </w:p>
    <w:p w:rsidR="004F7F28" w:rsidRPr="00C02669" w:rsidRDefault="004F7F28" w:rsidP="004F7F28">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 xml:space="preserve">To accomplish this task, we need to use two </w:t>
      </w:r>
      <w:proofErr w:type="gramStart"/>
      <w:r w:rsidRPr="00C02669">
        <w:rPr>
          <w:rFonts w:ascii="Tw Cen MT" w:hAnsi="Tw Cen MT" w:cs="Arial"/>
          <w:color w:val="000000" w:themeColor="text1"/>
        </w:rPr>
        <w:t>loops,</w:t>
      </w:r>
      <w:proofErr w:type="gramEnd"/>
      <w:r w:rsidRPr="00C02669">
        <w:rPr>
          <w:rFonts w:ascii="Tw Cen MT" w:hAnsi="Tw Cen MT" w:cs="Arial"/>
          <w:color w:val="000000" w:themeColor="text1"/>
        </w:rPr>
        <w:t xml:space="preserve"> the first loop is responsible for printing the line breaks whereas the second loop is responsible for printing the alphabet.</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4F7F28" w:rsidRPr="00C02669" w:rsidRDefault="004F7F28" w:rsidP="004F7F28">
      <w:pPr>
        <w:numPr>
          <w:ilvl w:val="0"/>
          <w:numId w:val="9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numPr>
          <w:ilvl w:val="0"/>
          <w:numId w:val="9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SET n=4.</w:t>
      </w:r>
    </w:p>
    <w:p w:rsidR="004F7F28" w:rsidRPr="00C02669" w:rsidRDefault="004F7F28" w:rsidP="004F7F28">
      <w:pPr>
        <w:numPr>
          <w:ilvl w:val="0"/>
          <w:numId w:val="9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=0.</w:t>
      </w:r>
    </w:p>
    <w:p w:rsidR="004F7F28" w:rsidRPr="00C02669" w:rsidRDefault="004F7F28" w:rsidP="004F7F28">
      <w:pPr>
        <w:numPr>
          <w:ilvl w:val="0"/>
          <w:numId w:val="9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xml:space="preserve"> REPEAT STEP 5 to STEP 7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&lt;=n</w:t>
      </w:r>
    </w:p>
    <w:p w:rsidR="004F7F28" w:rsidRPr="00C02669" w:rsidRDefault="004F7F28" w:rsidP="004F7F28">
      <w:pPr>
        <w:numPr>
          <w:ilvl w:val="0"/>
          <w:numId w:val="9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SET j = 0. REPEAT STEP 6 UNTIL j&lt;=</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w:t>
      </w:r>
    </w:p>
    <w:p w:rsidR="004F7F28" w:rsidRPr="00C02669" w:rsidRDefault="004F7F28" w:rsidP="004F7F28">
      <w:pPr>
        <w:numPr>
          <w:ilvl w:val="0"/>
          <w:numId w:val="9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xml:space="preserve"> PRINT </w:t>
      </w:r>
      <w:proofErr w:type="gramStart"/>
      <w:r w:rsidRPr="00C02669">
        <w:rPr>
          <w:rFonts w:ascii="Tw Cen MT" w:hAnsi="Tw Cen MT" w:cs="Arial"/>
          <w:color w:val="000000" w:themeColor="text1"/>
          <w:sz w:val="24"/>
          <w:szCs w:val="24"/>
        </w:rPr>
        <w:t>char(</w:t>
      </w:r>
      <w:proofErr w:type="gramEnd"/>
      <w:r w:rsidRPr="00C02669">
        <w:rPr>
          <w:rFonts w:ascii="Tw Cen MT" w:hAnsi="Tw Cen MT" w:cs="Arial"/>
          <w:color w:val="000000" w:themeColor="text1"/>
          <w:sz w:val="24"/>
          <w:szCs w:val="24"/>
        </w:rPr>
        <w:t>65+i) and SET j=j+1.</w:t>
      </w:r>
    </w:p>
    <w:p w:rsidR="004F7F28" w:rsidRPr="00C02669" w:rsidRDefault="004F7F28" w:rsidP="004F7F28">
      <w:pPr>
        <w:numPr>
          <w:ilvl w:val="0"/>
          <w:numId w:val="9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xml:space="preserve"> PRINT new line and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4F7F28" w:rsidRPr="00C02669" w:rsidRDefault="004F7F28" w:rsidP="004F7F28">
      <w:pPr>
        <w:numPr>
          <w:ilvl w:val="0"/>
          <w:numId w:val="92"/>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END</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Program:</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class</w:t>
      </w:r>
      <w:r w:rsidRPr="00C02669">
        <w:rPr>
          <w:rFonts w:ascii="Tw Cen MT" w:hAnsi="Tw Cen MT" w:cs="Arial"/>
          <w:color w:val="000000" w:themeColor="text1"/>
          <w:sz w:val="24"/>
          <w:szCs w:val="24"/>
          <w:bdr w:val="none" w:sz="0" w:space="0" w:color="auto" w:frame="1"/>
        </w:rPr>
        <w:t> pattern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public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static</w:t>
      </w: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void</w:t>
      </w:r>
      <w:r w:rsidRPr="00C02669">
        <w:rPr>
          <w:rFonts w:ascii="Tw Cen MT" w:hAnsi="Tw Cen MT" w:cs="Arial"/>
          <w:color w:val="000000" w:themeColor="text1"/>
          <w:sz w:val="24"/>
          <w:szCs w:val="24"/>
          <w:bdr w:val="none" w:sz="0" w:space="0" w:color="auto" w:frame="1"/>
        </w:rPr>
        <w:t> main(String[] </w:t>
      </w:r>
      <w:proofErr w:type="spellStart"/>
      <w:r w:rsidRPr="00C02669">
        <w:rPr>
          <w:rFonts w:ascii="Tw Cen MT" w:hAnsi="Tw Cen MT" w:cs="Arial"/>
          <w:color w:val="000000" w:themeColor="text1"/>
          <w:sz w:val="24"/>
          <w:szCs w:val="24"/>
          <w:bdr w:val="none" w:sz="0" w:space="0" w:color="auto" w:frame="1"/>
        </w:rPr>
        <w:t>args</w:t>
      </w:r>
      <w:proofErr w:type="spellEnd"/>
      <w:r w:rsidRPr="00C02669">
        <w:rPr>
          <w:rFonts w:ascii="Tw Cen MT" w:hAnsi="Tw Cen MT" w:cs="Arial"/>
          <w:color w:val="000000" w:themeColor="text1"/>
          <w:sz w:val="24"/>
          <w:szCs w:val="24"/>
          <w:bdr w:val="none" w:sz="0" w:space="0" w:color="auto" w:frame="1"/>
        </w:rPr>
        <w:t>)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n = </w:t>
      </w:r>
      <w:r w:rsidRPr="00C02669">
        <w:rPr>
          <w:rStyle w:val="number"/>
          <w:rFonts w:ascii="Tw Cen MT" w:hAnsi="Tw Cen MT" w:cs="Arial"/>
          <w:color w:val="000000" w:themeColor="text1"/>
          <w:sz w:val="24"/>
          <w:szCs w:val="24"/>
          <w:bdr w:val="none" w:sz="0" w:space="0" w:color="auto" w:frame="1"/>
        </w:rPr>
        <w:t>4</w:t>
      </w:r>
      <w:r w:rsidRPr="00C02669">
        <w:rPr>
          <w:rFonts w:ascii="Tw Cen MT" w:hAnsi="Tw Cen MT" w:cs="Arial"/>
          <w:color w:val="000000" w:themeColor="text1"/>
          <w:sz w:val="24"/>
          <w:szCs w:val="24"/>
          <w:bdr w:val="none" w:sz="0" w:space="0" w:color="auto" w:frame="1"/>
        </w:rPr>
        <w:t>;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for</w:t>
      </w:r>
      <w:r w:rsidRPr="00C02669">
        <w:rPr>
          <w:rFonts w:ascii="Tw Cen MT" w:hAnsi="Tw Cen MT" w:cs="Arial"/>
          <w:color w:val="000000" w:themeColor="text1"/>
          <w:sz w:val="24"/>
          <w:szCs w:val="24"/>
          <w:bdr w:val="none" w:sz="0" w:space="0" w:color="auto" w:frame="1"/>
        </w:rPr>
        <w:t>(</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 </w:t>
      </w:r>
      <w:r w:rsidRPr="00C02669">
        <w:rPr>
          <w:rStyle w:val="number"/>
          <w:rFonts w:ascii="Tw Cen MT" w:hAnsi="Tw Cen MT" w:cs="Arial"/>
          <w:color w:val="000000" w:themeColor="text1"/>
          <w:sz w:val="24"/>
          <w:szCs w:val="24"/>
          <w:bdr w:val="none" w:sz="0" w:space="0" w:color="auto" w:frame="1"/>
        </w:rPr>
        <w:t>0</w:t>
      </w:r>
      <w:r w:rsidRPr="00C02669">
        <w:rPr>
          <w:rFonts w:ascii="Tw Cen MT" w:hAnsi="Tw Cen MT" w:cs="Arial"/>
          <w:color w:val="000000" w:themeColor="text1"/>
          <w:sz w:val="24"/>
          <w:szCs w:val="24"/>
          <w:bdr w:val="none" w:sz="0" w:space="0" w:color="auto" w:frame="1"/>
        </w:rPr>
        <w:t> ;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&lt;= n ;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r w:rsidRPr="00C02669">
        <w:rPr>
          <w:rStyle w:val="keyword"/>
          <w:rFonts w:ascii="Tw Cen MT" w:hAnsi="Tw Cen MT" w:cs="Arial"/>
          <w:b/>
          <w:bCs/>
          <w:color w:val="000000" w:themeColor="text1"/>
          <w:sz w:val="24"/>
          <w:szCs w:val="24"/>
          <w:bdr w:val="none" w:sz="0" w:space="0" w:color="auto" w:frame="1"/>
        </w:rPr>
        <w:t>for</w:t>
      </w:r>
      <w:r w:rsidRPr="00C02669">
        <w:rPr>
          <w:rFonts w:ascii="Tw Cen MT" w:hAnsi="Tw Cen MT" w:cs="Arial"/>
          <w:color w:val="000000" w:themeColor="text1"/>
          <w:sz w:val="24"/>
          <w:szCs w:val="24"/>
          <w:bdr w:val="none" w:sz="0" w:space="0" w:color="auto" w:frame="1"/>
        </w:rPr>
        <w:t>(</w:t>
      </w:r>
      <w:r w:rsidRPr="00C02669">
        <w:rPr>
          <w:rStyle w:val="keyword"/>
          <w:rFonts w:ascii="Tw Cen MT" w:hAnsi="Tw Cen MT" w:cs="Arial"/>
          <w:b/>
          <w:bCs/>
          <w:color w:val="000000" w:themeColor="text1"/>
          <w:sz w:val="24"/>
          <w:szCs w:val="24"/>
          <w:bdr w:val="none" w:sz="0" w:space="0" w:color="auto" w:frame="1"/>
        </w:rPr>
        <w:t>int</w:t>
      </w:r>
      <w:r w:rsidRPr="00C02669">
        <w:rPr>
          <w:rFonts w:ascii="Tw Cen MT" w:hAnsi="Tw Cen MT" w:cs="Arial"/>
          <w:color w:val="000000" w:themeColor="text1"/>
          <w:sz w:val="24"/>
          <w:szCs w:val="24"/>
          <w:bdr w:val="none" w:sz="0" w:space="0" w:color="auto" w:frame="1"/>
        </w:rPr>
        <w:t> j = </w:t>
      </w:r>
      <w:r w:rsidRPr="00C02669">
        <w:rPr>
          <w:rStyle w:val="number"/>
          <w:rFonts w:ascii="Tw Cen MT" w:hAnsi="Tw Cen MT" w:cs="Arial"/>
          <w:color w:val="000000" w:themeColor="text1"/>
          <w:sz w:val="24"/>
          <w:szCs w:val="24"/>
          <w:bdr w:val="none" w:sz="0" w:space="0" w:color="auto" w:frame="1"/>
        </w:rPr>
        <w:t>0</w:t>
      </w:r>
      <w:r w:rsidRPr="00C02669">
        <w:rPr>
          <w:rFonts w:ascii="Tw Cen MT" w:hAnsi="Tw Cen MT" w:cs="Arial"/>
          <w:color w:val="000000" w:themeColor="text1"/>
          <w:sz w:val="24"/>
          <w:szCs w:val="24"/>
          <w:bdr w:val="none" w:sz="0" w:space="0" w:color="auto" w:frame="1"/>
        </w:rPr>
        <w:t> ; j &lt;=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 j++)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System.out.print</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 "</w:t>
      </w:r>
      <w:r w:rsidRPr="00C02669">
        <w:rPr>
          <w:rFonts w:ascii="Tw Cen MT" w:hAnsi="Tw Cen MT" w:cs="Arial"/>
          <w:color w:val="000000" w:themeColor="text1"/>
          <w:sz w:val="24"/>
          <w:szCs w:val="24"/>
          <w:bdr w:val="none" w:sz="0" w:space="0" w:color="auto" w:frame="1"/>
        </w:rPr>
        <w:t>+(</w:t>
      </w:r>
      <w:r w:rsidRPr="00C02669">
        <w:rPr>
          <w:rStyle w:val="keyword"/>
          <w:rFonts w:ascii="Tw Cen MT" w:hAnsi="Tw Cen MT" w:cs="Arial"/>
          <w:b/>
          <w:bCs/>
          <w:color w:val="000000" w:themeColor="text1"/>
          <w:sz w:val="24"/>
          <w:szCs w:val="24"/>
          <w:bdr w:val="none" w:sz="0" w:space="0" w:color="auto" w:frame="1"/>
        </w:rPr>
        <w:t>char</w:t>
      </w:r>
      <w:r w:rsidRPr="00C02669">
        <w:rPr>
          <w:rFonts w:ascii="Tw Cen MT" w:hAnsi="Tw Cen MT" w:cs="Arial"/>
          <w:color w:val="000000" w:themeColor="text1"/>
          <w:sz w:val="24"/>
          <w:szCs w:val="24"/>
          <w:bdr w:val="none" w:sz="0" w:space="0" w:color="auto" w:frame="1"/>
        </w:rPr>
        <w:t>)(</w:t>
      </w:r>
      <w:r w:rsidRPr="00C02669">
        <w:rPr>
          <w:rStyle w:val="number"/>
          <w:rFonts w:ascii="Tw Cen MT" w:hAnsi="Tw Cen MT" w:cs="Arial"/>
          <w:color w:val="000000" w:themeColor="text1"/>
          <w:sz w:val="24"/>
          <w:szCs w:val="24"/>
          <w:bdr w:val="none" w:sz="0" w:space="0" w:color="auto" w:frame="1"/>
        </w:rPr>
        <w:t>65</w:t>
      </w:r>
      <w:r w:rsidRPr="00C02669">
        <w:rPr>
          <w:rFonts w:ascii="Tw Cen MT" w:hAnsi="Tw Cen MT" w:cs="Arial"/>
          <w:color w:val="000000" w:themeColor="text1"/>
          <w:sz w:val="24"/>
          <w:szCs w:val="24"/>
          <w:bdr w:val="none" w:sz="0" w:space="0" w:color="auto" w:frame="1"/>
        </w:rPr>
        <w:t> + </w:t>
      </w:r>
      <w:proofErr w:type="spellStart"/>
      <w:r w:rsidRPr="00C02669">
        <w:rPr>
          <w:rFonts w:ascii="Tw Cen MT" w:hAnsi="Tw Cen MT" w:cs="Arial"/>
          <w:color w:val="000000" w:themeColor="text1"/>
          <w:sz w:val="24"/>
          <w:szCs w:val="24"/>
          <w:bdr w:val="none" w:sz="0" w:space="0" w:color="auto" w:frame="1"/>
        </w:rPr>
        <w:t>i</w:t>
      </w:r>
      <w:proofErr w:type="spellEnd"/>
      <w:r w:rsidRPr="00C02669">
        <w:rPr>
          <w:rFonts w:ascii="Tw Cen MT" w:hAnsi="Tw Cen MT" w:cs="Arial"/>
          <w:color w:val="000000" w:themeColor="text1"/>
          <w:sz w:val="24"/>
          <w:szCs w:val="24"/>
          <w:bdr w:val="none" w:sz="0" w:space="0" w:color="auto" w:frame="1"/>
        </w:rPr>
        <w:t>));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roofErr w:type="spellStart"/>
      <w:r w:rsidRPr="00C02669">
        <w:rPr>
          <w:rFonts w:ascii="Tw Cen MT" w:hAnsi="Tw Cen MT" w:cs="Arial"/>
          <w:color w:val="000000" w:themeColor="text1"/>
          <w:sz w:val="24"/>
          <w:szCs w:val="24"/>
          <w:bdr w:val="none" w:sz="0" w:space="0" w:color="auto" w:frame="1"/>
        </w:rPr>
        <w:t>System.out.println</w:t>
      </w:r>
      <w:proofErr w:type="spellEnd"/>
      <w:r w:rsidRPr="00C02669">
        <w:rPr>
          <w:rFonts w:ascii="Tw Cen MT" w:hAnsi="Tw Cen MT" w:cs="Arial"/>
          <w:color w:val="000000" w:themeColor="text1"/>
          <w:sz w:val="24"/>
          <w:szCs w:val="24"/>
          <w:bdr w:val="none" w:sz="0" w:space="0" w:color="auto" w:frame="1"/>
        </w:rPr>
        <w:t>(</w:t>
      </w:r>
      <w:r w:rsidRPr="00C02669">
        <w:rPr>
          <w:rStyle w:val="string"/>
          <w:rFonts w:ascii="Tw Cen MT" w:hAnsi="Tw Cen MT" w:cs="Arial"/>
          <w:color w:val="000000" w:themeColor="text1"/>
          <w:sz w:val="24"/>
          <w:szCs w:val="24"/>
          <w:bdr w:val="none" w:sz="0" w:space="0" w:color="auto" w:frame="1"/>
        </w:rPr>
        <w:t>""</w:t>
      </w:r>
      <w:r w:rsidRPr="00C02669">
        <w:rPr>
          <w:rFonts w:ascii="Tw Cen MT" w:hAnsi="Tw Cen MT" w:cs="Arial"/>
          <w:color w:val="000000" w:themeColor="text1"/>
          <w:sz w:val="24"/>
          <w:szCs w:val="24"/>
          <w:bdr w:val="none" w:sz="0" w:space="0" w:color="auto" w:frame="1"/>
        </w:rPr>
        <w:t>);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  </w:t>
      </w:r>
    </w:p>
    <w:p w:rsidR="004F7F28" w:rsidRPr="00C02669" w:rsidRDefault="004F7F28" w:rsidP="004F7F28">
      <w:pPr>
        <w:numPr>
          <w:ilvl w:val="0"/>
          <w:numId w:val="93"/>
        </w:numPr>
        <w:spacing w:after="0" w:line="228" w:lineRule="atLeast"/>
        <w:ind w:left="0" w:firstLine="0"/>
        <w:jc w:val="both"/>
        <w:rPr>
          <w:rFonts w:ascii="Tw Cen MT" w:hAnsi="Tw Cen MT" w:cs="Arial"/>
          <w:color w:val="000000" w:themeColor="text1"/>
          <w:sz w:val="24"/>
          <w:szCs w:val="24"/>
        </w:rPr>
      </w:pPr>
      <w:r w:rsidRPr="00C02669">
        <w:rPr>
          <w:rFonts w:ascii="Tw Cen MT" w:hAnsi="Tw Cen MT" w:cs="Arial"/>
          <w:color w:val="000000" w:themeColor="text1"/>
          <w:sz w:val="24"/>
          <w:szCs w:val="24"/>
          <w:bdr w:val="none" w:sz="0" w:space="0" w:color="auto" w:frame="1"/>
        </w:rPr>
        <w:t>}  </w:t>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A</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B </w:t>
      </w:r>
      <w:proofErr w:type="spellStart"/>
      <w:r w:rsidRPr="00C02669">
        <w:rPr>
          <w:rFonts w:ascii="Tw Cen MT" w:hAnsi="Tw Cen MT" w:cs="Arial"/>
          <w:color w:val="000000" w:themeColor="text1"/>
          <w:sz w:val="24"/>
          <w:szCs w:val="24"/>
        </w:rPr>
        <w:t>B</w:t>
      </w:r>
      <w:proofErr w:type="spellEnd"/>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C </w:t>
      </w:r>
      <w:proofErr w:type="spellStart"/>
      <w:r w:rsidRPr="00C02669">
        <w:rPr>
          <w:rFonts w:ascii="Tw Cen MT" w:hAnsi="Tw Cen MT" w:cs="Arial"/>
          <w:color w:val="000000" w:themeColor="text1"/>
          <w:sz w:val="24"/>
          <w:szCs w:val="24"/>
        </w:rPr>
        <w:t>C</w:t>
      </w:r>
      <w:proofErr w:type="spell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C</w:t>
      </w:r>
      <w:proofErr w:type="spellEnd"/>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D </w:t>
      </w:r>
      <w:proofErr w:type="spellStart"/>
      <w:r w:rsidRPr="00C02669">
        <w:rPr>
          <w:rFonts w:ascii="Tw Cen MT" w:hAnsi="Tw Cen MT" w:cs="Arial"/>
          <w:color w:val="000000" w:themeColor="text1"/>
          <w:sz w:val="24"/>
          <w:szCs w:val="24"/>
        </w:rPr>
        <w:t>D</w:t>
      </w:r>
      <w:proofErr w:type="spell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D</w:t>
      </w:r>
      <w:proofErr w:type="spell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D</w:t>
      </w:r>
      <w:proofErr w:type="spellEnd"/>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 xml:space="preserve">E </w:t>
      </w:r>
      <w:proofErr w:type="spellStart"/>
      <w:r w:rsidRPr="00C02669">
        <w:rPr>
          <w:rFonts w:ascii="Tw Cen MT" w:hAnsi="Tw Cen MT" w:cs="Arial"/>
          <w:color w:val="000000" w:themeColor="text1"/>
          <w:sz w:val="24"/>
          <w:szCs w:val="24"/>
        </w:rPr>
        <w:t>E</w:t>
      </w:r>
      <w:proofErr w:type="spell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E</w:t>
      </w:r>
      <w:proofErr w:type="spell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E</w:t>
      </w:r>
      <w:proofErr w:type="spellEnd"/>
      <w:r w:rsidRPr="00C02669">
        <w:rPr>
          <w:rFonts w:ascii="Tw Cen MT" w:hAnsi="Tw Cen MT" w:cs="Arial"/>
          <w:color w:val="000000" w:themeColor="text1"/>
          <w:sz w:val="24"/>
          <w:szCs w:val="24"/>
        </w:rPr>
        <w:t xml:space="preserve"> </w:t>
      </w:r>
      <w:proofErr w:type="spellStart"/>
      <w:r w:rsidRPr="00C02669">
        <w:rPr>
          <w:rFonts w:ascii="Tw Cen MT" w:hAnsi="Tw Cen MT" w:cs="Arial"/>
          <w:color w:val="000000" w:themeColor="text1"/>
          <w:sz w:val="24"/>
          <w:szCs w:val="24"/>
        </w:rPr>
        <w:t>E</w:t>
      </w:r>
      <w:proofErr w:type="spellEnd"/>
    </w:p>
    <w:p w:rsidR="004F7F28" w:rsidRPr="00C02669" w:rsidRDefault="004F7F28" w:rsidP="004F7F28">
      <w:pPr>
        <w:spacing w:after="0"/>
        <w:ind w:right="-432"/>
        <w:jc w:val="both"/>
        <w:rPr>
          <w:rFonts w:ascii="Tw Cen MT" w:hAnsi="Tw Cen MT" w:cs="Arial"/>
          <w:color w:val="000000" w:themeColor="text1"/>
          <w:sz w:val="24"/>
          <w:szCs w:val="24"/>
        </w:rPr>
      </w:pPr>
    </w:p>
    <w:p w:rsidR="004F7F28" w:rsidRPr="00C02669" w:rsidRDefault="004F7F28" w:rsidP="004F7F28">
      <w:pPr>
        <w:pStyle w:val="Heading2"/>
        <w:spacing w:before="46"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Java program to print the following pattern</w:t>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5432*</w:t>
      </w:r>
      <w:r w:rsidRPr="00C02669">
        <w:rPr>
          <w:rFonts w:ascii="Tw Cen MT" w:hAnsi="Tw Cen MT" w:cs="Arial"/>
          <w:color w:val="000000" w:themeColor="text1"/>
        </w:rPr>
        <w:br/>
        <w:t>543*1</w:t>
      </w:r>
      <w:r w:rsidRPr="00C02669">
        <w:rPr>
          <w:rFonts w:ascii="Tw Cen MT" w:hAnsi="Tw Cen MT" w:cs="Arial"/>
          <w:color w:val="000000" w:themeColor="text1"/>
        </w:rPr>
        <w:br/>
        <w:t>54*21</w:t>
      </w:r>
      <w:r w:rsidRPr="00C02669">
        <w:rPr>
          <w:rFonts w:ascii="Tw Cen MT" w:hAnsi="Tw Cen MT" w:cs="Arial"/>
          <w:color w:val="000000" w:themeColor="text1"/>
        </w:rPr>
        <w:br/>
      </w:r>
      <w:r w:rsidRPr="00C02669">
        <w:rPr>
          <w:rFonts w:ascii="Tw Cen MT" w:hAnsi="Tw Cen MT" w:cs="Arial"/>
          <w:color w:val="000000" w:themeColor="text1"/>
        </w:rPr>
        <w:lastRenderedPageBreak/>
        <w:t>5*321</w:t>
      </w:r>
      <w:r w:rsidRPr="00C02669">
        <w:rPr>
          <w:rFonts w:ascii="Tw Cen MT" w:hAnsi="Tw Cen MT" w:cs="Arial"/>
          <w:color w:val="000000" w:themeColor="text1"/>
        </w:rPr>
        <w:br/>
        <w:t>*4321</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xml:space="preserve"> DEFINE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j.</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SET lines=5</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=1. REPEAT STEP 5 to STEP 10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&lt;= lines</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SET j=lines</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REPEAT STEP 7 and 8 UNTIL j &gt;= 1</w:t>
      </w:r>
    </w:p>
    <w:p w:rsidR="004F7F28" w:rsidRPr="00C02669" w:rsidRDefault="004F7F28" w:rsidP="004F7F28">
      <w:pPr>
        <w:spacing w:before="36" w:after="0" w:line="228" w:lineRule="atLeast"/>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IF j</w:t>
      </w:r>
      <w:proofErr w:type="gramStart"/>
      <w:r w:rsidRPr="00C02669">
        <w:rPr>
          <w:rFonts w:ascii="Tw Cen MT" w:hAnsi="Tw Cen MT" w:cs="Arial"/>
          <w:color w:val="000000" w:themeColor="text1"/>
          <w:sz w:val="24"/>
          <w:szCs w:val="24"/>
        </w:rPr>
        <w:t>!=</w:t>
      </w:r>
      <w:proofErr w:type="spellStart"/>
      <w:proofErr w:type="gramEnd"/>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then PRINT j</w:t>
      </w:r>
      <w:r w:rsidRPr="00C02669">
        <w:rPr>
          <w:rFonts w:ascii="Tw Cen MT" w:hAnsi="Tw Cen MT" w:cs="Arial"/>
          <w:color w:val="000000" w:themeColor="text1"/>
          <w:sz w:val="24"/>
          <w:szCs w:val="24"/>
        </w:rPr>
        <w:br/>
        <w:t>                else PRINT *</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j=j-1</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PRINT new line.</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10:</w:t>
      </w:r>
      <w:r w:rsidRPr="00C02669">
        <w:rPr>
          <w:rFonts w:ascii="Tw Cen MT" w:hAnsi="Tw Cen MT" w:cs="Arial"/>
          <w:color w:val="000000" w:themeColor="text1"/>
          <w:sz w:val="24"/>
          <w:szCs w:val="24"/>
        </w:rPr>
        <w: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4F7F28" w:rsidRPr="00C02669" w:rsidRDefault="004F7F28" w:rsidP="004F7F28">
      <w:pPr>
        <w:spacing w:before="36" w:after="0" w:line="228" w:lineRule="atLeast"/>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11:</w:t>
      </w:r>
      <w:r w:rsidRPr="00C02669">
        <w:rPr>
          <w:rFonts w:ascii="Tw Cen MT" w:hAnsi="Tw Cen MT" w:cs="Arial"/>
          <w:color w:val="000000" w:themeColor="text1"/>
          <w:sz w:val="24"/>
          <w:szCs w:val="24"/>
        </w:rPr>
        <w:t> END</w:t>
      </w:r>
    </w:p>
    <w:p w:rsidR="004F7F28" w:rsidRPr="00C02669" w:rsidRDefault="004F7F28" w:rsidP="004F7F28">
      <w:pPr>
        <w:spacing w:after="0" w:line="240" w:lineRule="auto"/>
        <w:jc w:val="both"/>
        <w:rPr>
          <w:rFonts w:ascii="Tw Cen MT" w:hAnsi="Tw Cen MT" w:cs="Arial"/>
          <w:color w:val="000000" w:themeColor="text1"/>
          <w:sz w:val="24"/>
          <w:szCs w:val="24"/>
        </w:rPr>
      </w:pPr>
    </w:p>
    <w:p w:rsidR="004F7F28"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Program:</w:t>
      </w:r>
    </w:p>
    <w:p w:rsidR="004F7F28" w:rsidRPr="00C222DF" w:rsidRDefault="004F7F28" w:rsidP="004F7F28">
      <w:r>
        <w:rPr>
          <w:noProof/>
        </w:rPr>
        <w:drawing>
          <wp:inline distT="0" distB="0" distL="0" distR="0">
            <wp:extent cx="3256854" cy="2763672"/>
            <wp:effectExtent l="19050" t="0" r="696" b="0"/>
            <wp:docPr id="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cstate="print"/>
                    <a:srcRect/>
                    <a:stretch>
                      <a:fillRect/>
                    </a:stretch>
                  </pic:blipFill>
                  <pic:spPr bwMode="auto">
                    <a:xfrm>
                      <a:off x="0" y="0"/>
                      <a:ext cx="3256815" cy="2763639"/>
                    </a:xfrm>
                    <a:prstGeom prst="rect">
                      <a:avLst/>
                    </a:prstGeom>
                    <a:noFill/>
                    <a:ln w="9525">
                      <a:noFill/>
                      <a:miter lim="800000"/>
                      <a:headEnd/>
                      <a:tailEnd/>
                    </a:ln>
                  </pic:spPr>
                </pic:pic>
              </a:graphicData>
            </a:graphic>
          </wp:inline>
        </w:drawing>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5432*</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543*1</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54*21</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5*321</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*4321</w:t>
      </w:r>
    </w:p>
    <w:p w:rsidR="004F7F28" w:rsidRPr="00C02669" w:rsidRDefault="004F7F28" w:rsidP="004F7F28">
      <w:pPr>
        <w:spacing w:after="0"/>
        <w:ind w:right="-432"/>
        <w:jc w:val="both"/>
        <w:rPr>
          <w:rFonts w:ascii="Tw Cen MT" w:hAnsi="Tw Cen MT" w:cs="Arial"/>
          <w:color w:val="000000" w:themeColor="text1"/>
          <w:sz w:val="24"/>
          <w:szCs w:val="24"/>
        </w:rPr>
      </w:pPr>
    </w:p>
    <w:p w:rsidR="004F7F28" w:rsidRPr="00C02669" w:rsidRDefault="004F7F28" w:rsidP="004F7F28">
      <w:pPr>
        <w:pStyle w:val="Heading2"/>
        <w:spacing w:before="46"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Java program to print the following pattern</w:t>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*000*000*</w:t>
      </w:r>
      <w:r w:rsidRPr="00C02669">
        <w:rPr>
          <w:rFonts w:ascii="Tw Cen MT" w:hAnsi="Tw Cen MT" w:cs="Arial"/>
          <w:color w:val="000000" w:themeColor="text1"/>
        </w:rPr>
        <w:br/>
        <w:t>0*00*00*0</w:t>
      </w:r>
      <w:r w:rsidRPr="00C02669">
        <w:rPr>
          <w:rFonts w:ascii="Tw Cen MT" w:hAnsi="Tw Cen MT" w:cs="Arial"/>
          <w:color w:val="000000" w:themeColor="text1"/>
        </w:rPr>
        <w:br/>
        <w:t>00*0*0*00</w:t>
      </w:r>
      <w:r w:rsidRPr="00C02669">
        <w:rPr>
          <w:rFonts w:ascii="Tw Cen MT" w:hAnsi="Tw Cen MT" w:cs="Arial"/>
          <w:color w:val="000000" w:themeColor="text1"/>
        </w:rPr>
        <w:br/>
        <w:t>000***000</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Algorithm:</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SET lines=4</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xml:space="preserve"> Define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j</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=1</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xml:space="preserve"> REPEAT STEP 6 to 15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&lt;= lines</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SET j=1</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REPET STEP 8 and 9 UNTIL j &lt;= lines</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xml:space="preserve"> IF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is equal to j PRINT * ELSE PRINT 0</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SET j = j + 1</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10:</w:t>
      </w:r>
      <w:r w:rsidRPr="00C02669">
        <w:rPr>
          <w:rFonts w:ascii="Tw Cen MT" w:hAnsi="Tw Cen MT" w:cs="Arial"/>
          <w:color w:val="000000" w:themeColor="text1"/>
          <w:sz w:val="24"/>
          <w:szCs w:val="24"/>
        </w:rPr>
        <w:t> DECREMENT j by 1 and PRINT *</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11:</w:t>
      </w:r>
      <w:r w:rsidRPr="00C02669">
        <w:rPr>
          <w:rFonts w:ascii="Tw Cen MT" w:hAnsi="Tw Cen MT" w:cs="Arial"/>
          <w:color w:val="000000" w:themeColor="text1"/>
          <w:sz w:val="24"/>
          <w:szCs w:val="24"/>
        </w:rPr>
        <w:t> REPEAT STEP 12 and 13 UNTIL j &gt;=1</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12:</w:t>
      </w:r>
      <w:r w:rsidRPr="00C02669">
        <w:rPr>
          <w:rFonts w:ascii="Tw Cen MT" w:hAnsi="Tw Cen MT" w:cs="Arial"/>
          <w:color w:val="000000" w:themeColor="text1"/>
          <w:sz w:val="24"/>
          <w:szCs w:val="24"/>
        </w:rPr>
        <w:t xml:space="preserve"> IF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is equals to j PRINT * ELSE PRINT 0</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13:</w:t>
      </w:r>
      <w:r w:rsidRPr="00C02669">
        <w:rPr>
          <w:rFonts w:ascii="Tw Cen MT" w:hAnsi="Tw Cen MT" w:cs="Arial"/>
          <w:color w:val="000000" w:themeColor="text1"/>
          <w:sz w:val="24"/>
          <w:szCs w:val="24"/>
        </w:rPr>
        <w:t> SET j = j - 1</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14:</w:t>
      </w:r>
      <w:r w:rsidRPr="00C02669">
        <w:rPr>
          <w:rFonts w:ascii="Tw Cen MT" w:hAnsi="Tw Cen MT" w:cs="Arial"/>
          <w:color w:val="000000" w:themeColor="text1"/>
          <w:sz w:val="24"/>
          <w:szCs w:val="24"/>
        </w:rPr>
        <w:t> PRINT a new line</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15:</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+ 1</w:t>
      </w:r>
    </w:p>
    <w:p w:rsidR="004F7F28" w:rsidRPr="00C02669" w:rsidRDefault="004F7F28" w:rsidP="004F7F28">
      <w:pPr>
        <w:numPr>
          <w:ilvl w:val="0"/>
          <w:numId w:val="94"/>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16:</w:t>
      </w:r>
      <w:r w:rsidRPr="00C02669">
        <w:rPr>
          <w:rFonts w:ascii="Tw Cen MT" w:hAnsi="Tw Cen MT" w:cs="Arial"/>
          <w:color w:val="000000" w:themeColor="text1"/>
          <w:sz w:val="24"/>
          <w:szCs w:val="24"/>
        </w:rPr>
        <w:t> END</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Program:</w:t>
      </w:r>
    </w:p>
    <w:p w:rsidR="004F7F28" w:rsidRPr="00C02669" w:rsidRDefault="004F7F28" w:rsidP="004F7F28">
      <w:pPr>
        <w:spacing w:after="0" w:line="228" w:lineRule="atLeast"/>
        <w:jc w:val="both"/>
        <w:rPr>
          <w:rFonts w:ascii="Tw Cen MT" w:hAnsi="Tw Cen MT" w:cs="Arial"/>
          <w:color w:val="000000" w:themeColor="text1"/>
          <w:sz w:val="24"/>
          <w:szCs w:val="24"/>
        </w:rPr>
      </w:pPr>
      <w:r>
        <w:rPr>
          <w:rFonts w:ascii="Tw Cen MT" w:hAnsi="Tw Cen MT" w:cs="Arial"/>
          <w:noProof/>
          <w:color w:val="000000" w:themeColor="text1"/>
          <w:sz w:val="24"/>
          <w:szCs w:val="24"/>
          <w:bdr w:val="none" w:sz="0" w:space="0" w:color="auto" w:frame="1"/>
        </w:rPr>
        <w:drawing>
          <wp:inline distT="0" distB="0" distL="0" distR="0">
            <wp:extent cx="2563383" cy="4087505"/>
            <wp:effectExtent l="19050" t="0" r="8367" b="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0" cstate="print"/>
                    <a:srcRect/>
                    <a:stretch>
                      <a:fillRect/>
                    </a:stretch>
                  </pic:blipFill>
                  <pic:spPr bwMode="auto">
                    <a:xfrm>
                      <a:off x="0" y="0"/>
                      <a:ext cx="2563481" cy="4087661"/>
                    </a:xfrm>
                    <a:prstGeom prst="rect">
                      <a:avLst/>
                    </a:prstGeom>
                    <a:noFill/>
                    <a:ln w="9525">
                      <a:noFill/>
                      <a:miter lim="800000"/>
                      <a:headEnd/>
                      <a:tailEnd/>
                    </a:ln>
                  </pic:spPr>
                </pic:pic>
              </a:graphicData>
            </a:graphic>
          </wp:inline>
        </w:drawing>
      </w:r>
      <w:r w:rsidRPr="00C02669">
        <w:rPr>
          <w:rFonts w:ascii="Tw Cen MT" w:hAnsi="Tw Cen MT" w:cs="Arial"/>
          <w:color w:val="000000" w:themeColor="text1"/>
          <w:sz w:val="24"/>
          <w:szCs w:val="24"/>
          <w:bdr w:val="none" w:sz="0" w:space="0" w:color="auto" w:frame="1"/>
        </w:rPr>
        <w:t> </w:t>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*000*000*</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0*00*00*0</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00*0*0*00</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000***000</w:t>
      </w:r>
    </w:p>
    <w:p w:rsidR="004F7F28" w:rsidRDefault="004F7F28" w:rsidP="004F7F28">
      <w:pPr>
        <w:spacing w:after="0"/>
        <w:ind w:right="-432"/>
        <w:jc w:val="both"/>
        <w:rPr>
          <w:rFonts w:ascii="Tw Cen MT" w:hAnsi="Tw Cen MT" w:cs="Arial"/>
          <w:color w:val="000000" w:themeColor="text1"/>
          <w:sz w:val="24"/>
          <w:szCs w:val="24"/>
        </w:rPr>
      </w:pPr>
    </w:p>
    <w:p w:rsidR="004F7F28" w:rsidRPr="00C02669" w:rsidRDefault="004F7F28" w:rsidP="004F7F28">
      <w:pPr>
        <w:pStyle w:val="Heading2"/>
        <w:spacing w:before="46"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Java program to print the following pattern on the console</w:t>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Fonts w:ascii="Tw Cen MT" w:hAnsi="Tw Cen MT" w:cs="Arial"/>
          <w:color w:val="000000" w:themeColor="text1"/>
        </w:rPr>
        <w:t>12344321</w:t>
      </w:r>
      <w:r w:rsidRPr="00C02669">
        <w:rPr>
          <w:rFonts w:ascii="Tw Cen MT" w:hAnsi="Tw Cen MT" w:cs="Arial"/>
          <w:color w:val="000000" w:themeColor="text1"/>
        </w:rPr>
        <w:br/>
        <w:t>123**321</w:t>
      </w:r>
      <w:r w:rsidRPr="00C02669">
        <w:rPr>
          <w:rFonts w:ascii="Tw Cen MT" w:hAnsi="Tw Cen MT" w:cs="Arial"/>
          <w:color w:val="000000" w:themeColor="text1"/>
        </w:rPr>
        <w:br/>
        <w:t>12****21</w:t>
      </w:r>
      <w:r w:rsidRPr="00C02669">
        <w:rPr>
          <w:rFonts w:ascii="Tw Cen MT" w:hAnsi="Tw Cen MT" w:cs="Arial"/>
          <w:color w:val="000000" w:themeColor="text1"/>
        </w:rPr>
        <w:br/>
        <w:t>1******1</w:t>
      </w: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t>Algorithm:</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w:t>
      </w:r>
      <w:r w:rsidRPr="00C02669">
        <w:rPr>
          <w:rFonts w:ascii="Tw Cen MT" w:hAnsi="Tw Cen MT" w:cs="Arial"/>
          <w:color w:val="000000" w:themeColor="text1"/>
          <w:sz w:val="24"/>
          <w:szCs w:val="24"/>
        </w:rPr>
        <w:t> START</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w:t>
      </w:r>
      <w:r w:rsidRPr="00C02669">
        <w:rPr>
          <w:rFonts w:ascii="Tw Cen MT" w:hAnsi="Tw Cen MT" w:cs="Arial"/>
          <w:color w:val="000000" w:themeColor="text1"/>
          <w:sz w:val="24"/>
          <w:szCs w:val="24"/>
        </w:rPr>
        <w:t> SET lines=4</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3:</w:t>
      </w:r>
      <w:r w:rsidRPr="00C02669">
        <w:rPr>
          <w:rFonts w:ascii="Tw Cen MT" w:hAnsi="Tw Cen MT" w:cs="Arial"/>
          <w:color w:val="000000" w:themeColor="text1"/>
          <w:sz w:val="24"/>
          <w:szCs w:val="24"/>
        </w:rPr>
        <w:t xml:space="preserve"> DEFINE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j.</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4:</w:t>
      </w:r>
      <w:r w:rsidRPr="00C02669">
        <w:rPr>
          <w:rFonts w:ascii="Tw Cen MT" w:hAnsi="Tw Cen MT" w:cs="Arial"/>
          <w:color w:val="000000" w:themeColor="text1"/>
          <w:sz w:val="24"/>
          <w:szCs w:val="24"/>
        </w:rPr>
        <w:t> SET space=0</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5:</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=0</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6:</w:t>
      </w:r>
      <w:r w:rsidRPr="00C02669">
        <w:rPr>
          <w:rFonts w:ascii="Tw Cen MT" w:hAnsi="Tw Cen MT" w:cs="Arial"/>
          <w:color w:val="000000" w:themeColor="text1"/>
          <w:sz w:val="24"/>
          <w:szCs w:val="24"/>
        </w:rPr>
        <w:t xml:space="preserve"> REPEAT STEP 7 TO 20 UNTIL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&lt;lines&lt; </w:t>
      </w:r>
      <w:proofErr w:type="spellStart"/>
      <w:r w:rsidRPr="00C02669">
        <w:rPr>
          <w:rFonts w:ascii="Tw Cen MT" w:hAnsi="Tw Cen MT" w:cs="Arial"/>
          <w:color w:val="000000" w:themeColor="text1"/>
          <w:sz w:val="24"/>
          <w:szCs w:val="24"/>
        </w:rPr>
        <w:t>li</w:t>
      </w:r>
      <w:proofErr w:type="spellEnd"/>
      <w:r w:rsidRPr="00C02669">
        <w:rPr>
          <w:rFonts w:ascii="Tw Cen MT" w:hAnsi="Tw Cen MT" w:cs="Arial"/>
          <w:color w:val="000000" w:themeColor="text1"/>
          <w:sz w:val="24"/>
          <w:szCs w:val="24"/>
        </w:rPr>
        <w:t>=""&gt;&lt;/lines&lt;&gt;</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7:</w:t>
      </w:r>
      <w:r w:rsidRPr="00C02669">
        <w:rPr>
          <w:rFonts w:ascii="Tw Cen MT" w:hAnsi="Tw Cen MT" w:cs="Arial"/>
          <w:color w:val="000000" w:themeColor="text1"/>
          <w:sz w:val="24"/>
          <w:szCs w:val="24"/>
        </w:rPr>
        <w:t> SET j=1</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8:</w:t>
      </w:r>
      <w:r w:rsidRPr="00C02669">
        <w:rPr>
          <w:rFonts w:ascii="Tw Cen MT" w:hAnsi="Tw Cen MT" w:cs="Arial"/>
          <w:color w:val="000000" w:themeColor="text1"/>
          <w:sz w:val="24"/>
          <w:szCs w:val="24"/>
        </w:rPr>
        <w:t> REPEAT STEP 9 UNTIL j &lt;= space.</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9:</w:t>
      </w:r>
      <w:r w:rsidRPr="00C02669">
        <w:rPr>
          <w:rFonts w:ascii="Tw Cen MT" w:hAnsi="Tw Cen MT" w:cs="Arial"/>
          <w:color w:val="000000" w:themeColor="text1"/>
          <w:sz w:val="24"/>
          <w:szCs w:val="24"/>
        </w:rPr>
        <w:t> PRINT " " and SET J=J+1</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10:</w:t>
      </w:r>
      <w:r w:rsidRPr="00C02669">
        <w:rPr>
          <w:rFonts w:ascii="Tw Cen MT" w:hAnsi="Tw Cen MT" w:cs="Arial"/>
          <w:color w:val="000000" w:themeColor="text1"/>
          <w:sz w:val="24"/>
          <w:szCs w:val="24"/>
        </w:rPr>
        <w:t> SET j=1</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11:</w:t>
      </w:r>
      <w:r w:rsidRPr="00C02669">
        <w:rPr>
          <w:rFonts w:ascii="Tw Cen MT" w:hAnsi="Tw Cen MT" w:cs="Arial"/>
          <w:color w:val="000000" w:themeColor="text1"/>
          <w:sz w:val="24"/>
          <w:szCs w:val="24"/>
        </w:rPr>
        <w:t> REPEAT STEP 12 and 13 UNTIL j&lt;=lines</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12:</w:t>
      </w:r>
      <w:r w:rsidRPr="00C02669">
        <w:rPr>
          <w:rFonts w:ascii="Tw Cen MT" w:hAnsi="Tw Cen MT" w:cs="Arial"/>
          <w:color w:val="000000" w:themeColor="text1"/>
          <w:sz w:val="24"/>
          <w:szCs w:val="24"/>
        </w:rPr>
        <w:t> IF j &lt;</w:t>
      </w:r>
      <w:proofErr w:type="gramStart"/>
      <w:r w:rsidRPr="00C02669">
        <w:rPr>
          <w:rFonts w:ascii="Tw Cen MT" w:hAnsi="Tw Cen MT" w:cs="Arial"/>
          <w:color w:val="000000" w:themeColor="text1"/>
          <w:sz w:val="24"/>
          <w:szCs w:val="24"/>
        </w:rPr>
        <w:t>=(</w:t>
      </w:r>
      <w:proofErr w:type="gramEnd"/>
      <w:r w:rsidRPr="00C02669">
        <w:rPr>
          <w:rFonts w:ascii="Tw Cen MT" w:hAnsi="Tw Cen MT" w:cs="Arial"/>
          <w:color w:val="000000" w:themeColor="text1"/>
          <w:sz w:val="24"/>
          <w:szCs w:val="24"/>
        </w:rPr>
        <w:t>lines-</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PRINT j ELSE PRINT *</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13:</w:t>
      </w:r>
      <w:r w:rsidRPr="00C02669">
        <w:rPr>
          <w:rFonts w:ascii="Tw Cen MT" w:hAnsi="Tw Cen MT" w:cs="Arial"/>
          <w:color w:val="000000" w:themeColor="text1"/>
          <w:sz w:val="24"/>
          <w:szCs w:val="24"/>
        </w:rPr>
        <w:t> SET j=j+1</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14:</w:t>
      </w:r>
      <w:r w:rsidRPr="00C02669">
        <w:rPr>
          <w:rFonts w:ascii="Tw Cen MT" w:hAnsi="Tw Cen MT" w:cs="Arial"/>
          <w:color w:val="000000" w:themeColor="text1"/>
          <w:sz w:val="24"/>
          <w:szCs w:val="24"/>
        </w:rPr>
        <w:t> DECREMENT j by 1</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15:</w:t>
      </w:r>
      <w:r w:rsidRPr="00C02669">
        <w:rPr>
          <w:rFonts w:ascii="Tw Cen MT" w:hAnsi="Tw Cen MT" w:cs="Arial"/>
          <w:color w:val="000000" w:themeColor="text1"/>
          <w:sz w:val="24"/>
          <w:szCs w:val="24"/>
        </w:rPr>
        <w:t> REPEAT STEP 16 and 17 UNTIL j&gt;0</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16:</w:t>
      </w:r>
      <w:r w:rsidRPr="00C02669">
        <w:rPr>
          <w:rFonts w:ascii="Tw Cen MT" w:hAnsi="Tw Cen MT" w:cs="Arial"/>
          <w:color w:val="000000" w:themeColor="text1"/>
          <w:sz w:val="24"/>
          <w:szCs w:val="24"/>
        </w:rPr>
        <w:t> IF j&gt;( lines-</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xml:space="preserve"> ) then PRINT * ELSE PRINT j</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17:</w:t>
      </w:r>
      <w:r w:rsidRPr="00C02669">
        <w:rPr>
          <w:rFonts w:ascii="Tw Cen MT" w:hAnsi="Tw Cen MT" w:cs="Arial"/>
          <w:color w:val="000000" w:themeColor="text1"/>
          <w:sz w:val="24"/>
          <w:szCs w:val="24"/>
        </w:rPr>
        <w:t> SET j=j-1</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18:</w:t>
      </w:r>
      <w:r w:rsidRPr="00C02669">
        <w:rPr>
          <w:rFonts w:ascii="Tw Cen MT" w:hAnsi="Tw Cen MT" w:cs="Arial"/>
          <w:color w:val="000000" w:themeColor="text1"/>
          <w:sz w:val="24"/>
          <w:szCs w:val="24"/>
        </w:rPr>
        <w:t> IF (lines-</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 &gt;9 INCREMENT space by 1</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19:</w:t>
      </w:r>
      <w:r w:rsidRPr="00C02669">
        <w:rPr>
          <w:rFonts w:ascii="Tw Cen MT" w:hAnsi="Tw Cen MT" w:cs="Arial"/>
          <w:color w:val="000000" w:themeColor="text1"/>
          <w:sz w:val="24"/>
          <w:szCs w:val="24"/>
        </w:rPr>
        <w:t> PRINT new line</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20:</w:t>
      </w:r>
      <w:r w:rsidRPr="00C02669">
        <w:rPr>
          <w:rFonts w:ascii="Tw Cen MT" w:hAnsi="Tw Cen MT" w:cs="Arial"/>
          <w:color w:val="000000" w:themeColor="text1"/>
          <w:sz w:val="24"/>
          <w:szCs w:val="24"/>
        </w:rPr>
        <w:t xml:space="preserve"> SET </w:t>
      </w:r>
      <w:proofErr w:type="spellStart"/>
      <w:r w:rsidRPr="00C02669">
        <w:rPr>
          <w:rFonts w:ascii="Tw Cen MT" w:hAnsi="Tw Cen MT" w:cs="Arial"/>
          <w:color w:val="000000" w:themeColor="text1"/>
          <w:sz w:val="24"/>
          <w:szCs w:val="24"/>
        </w:rPr>
        <w:t>i</w:t>
      </w:r>
      <w:proofErr w:type="spellEnd"/>
      <w:r w:rsidRPr="00C02669">
        <w:rPr>
          <w:rFonts w:ascii="Tw Cen MT" w:hAnsi="Tw Cen MT" w:cs="Arial"/>
          <w:color w:val="000000" w:themeColor="text1"/>
          <w:sz w:val="24"/>
          <w:szCs w:val="24"/>
        </w:rPr>
        <w:t>=i+1</w:t>
      </w:r>
    </w:p>
    <w:p w:rsidR="004F7F28" w:rsidRPr="00C02669" w:rsidRDefault="004F7F28" w:rsidP="004F7F28">
      <w:pPr>
        <w:numPr>
          <w:ilvl w:val="0"/>
          <w:numId w:val="95"/>
        </w:numPr>
        <w:spacing w:before="36" w:after="0" w:line="228" w:lineRule="atLeast"/>
        <w:ind w:left="0" w:firstLine="0"/>
        <w:jc w:val="both"/>
        <w:rPr>
          <w:rFonts w:ascii="Tw Cen MT" w:hAnsi="Tw Cen MT" w:cs="Arial"/>
          <w:color w:val="000000" w:themeColor="text1"/>
          <w:sz w:val="24"/>
          <w:szCs w:val="24"/>
        </w:rPr>
      </w:pPr>
      <w:r w:rsidRPr="00C02669">
        <w:rPr>
          <w:rStyle w:val="Strong"/>
          <w:rFonts w:ascii="Tw Cen MT" w:hAnsi="Tw Cen MT" w:cs="Arial"/>
          <w:color w:val="000000" w:themeColor="text1"/>
          <w:sz w:val="24"/>
          <w:szCs w:val="24"/>
        </w:rPr>
        <w:t>STEP 21:</w:t>
      </w:r>
      <w:r w:rsidRPr="00C02669">
        <w:rPr>
          <w:rFonts w:ascii="Tw Cen MT" w:hAnsi="Tw Cen MT" w:cs="Arial"/>
          <w:color w:val="000000" w:themeColor="text1"/>
          <w:sz w:val="24"/>
          <w:szCs w:val="24"/>
        </w:rPr>
        <w:t> END</w:t>
      </w:r>
    </w:p>
    <w:p w:rsidR="004F7F28" w:rsidRPr="00C02669" w:rsidRDefault="004F7F28" w:rsidP="004F7F28">
      <w:pPr>
        <w:spacing w:after="0" w:line="240" w:lineRule="auto"/>
        <w:jc w:val="both"/>
        <w:rPr>
          <w:rFonts w:ascii="Tw Cen MT" w:hAnsi="Tw Cen MT" w:cs="Arial"/>
          <w:color w:val="000000" w:themeColor="text1"/>
          <w:sz w:val="24"/>
          <w:szCs w:val="24"/>
        </w:rPr>
      </w:pPr>
    </w:p>
    <w:p w:rsidR="004F7F28" w:rsidRPr="00C02669" w:rsidRDefault="004F7F28" w:rsidP="004F7F28">
      <w:pPr>
        <w:pStyle w:val="Heading3"/>
        <w:spacing w:line="312"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rPr>
        <w:lastRenderedPageBreak/>
        <w:t>Program:</w:t>
      </w:r>
    </w:p>
    <w:p w:rsidR="004F7F28" w:rsidRDefault="004F7F28" w:rsidP="004F7F28">
      <w:pPr>
        <w:pStyle w:val="NormalWeb"/>
        <w:spacing w:after="0" w:afterAutospacing="0"/>
        <w:jc w:val="both"/>
        <w:rPr>
          <w:rStyle w:val="Strong"/>
          <w:rFonts w:ascii="Tw Cen MT" w:eastAsiaTheme="majorEastAsia" w:hAnsi="Tw Cen MT" w:cs="Arial"/>
          <w:color w:val="000000" w:themeColor="text1"/>
        </w:rPr>
      </w:pPr>
      <w:r>
        <w:rPr>
          <w:rFonts w:ascii="Tw Cen MT" w:eastAsiaTheme="majorEastAsia" w:hAnsi="Tw Cen MT" w:cs="Arial"/>
          <w:noProof/>
          <w:color w:val="000000" w:themeColor="text1"/>
        </w:rPr>
        <w:drawing>
          <wp:inline distT="0" distB="0" distL="0" distR="0">
            <wp:extent cx="2669559" cy="4673743"/>
            <wp:effectExtent l="19050" t="0" r="0" b="0"/>
            <wp:docPr id="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1" cstate="print"/>
                    <a:srcRect/>
                    <a:stretch>
                      <a:fillRect/>
                    </a:stretch>
                  </pic:blipFill>
                  <pic:spPr bwMode="auto">
                    <a:xfrm>
                      <a:off x="0" y="0"/>
                      <a:ext cx="2673989" cy="4681499"/>
                    </a:xfrm>
                    <a:prstGeom prst="rect">
                      <a:avLst/>
                    </a:prstGeom>
                    <a:noFill/>
                    <a:ln w="9525">
                      <a:noFill/>
                      <a:miter lim="800000"/>
                      <a:headEnd/>
                      <a:tailEnd/>
                    </a:ln>
                  </pic:spPr>
                </pic:pic>
              </a:graphicData>
            </a:graphic>
          </wp:inline>
        </w:drawing>
      </w:r>
    </w:p>
    <w:p w:rsidR="004F7F28" w:rsidRPr="00C02669" w:rsidRDefault="004F7F28" w:rsidP="004F7F28">
      <w:pPr>
        <w:pStyle w:val="NormalWeb"/>
        <w:spacing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rPr>
        <w:t>Output:</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12344321</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123**321</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12****21</w:t>
      </w:r>
    </w:p>
    <w:p w:rsidR="004F7F28" w:rsidRPr="00C02669" w:rsidRDefault="004F7F28" w:rsidP="004F7F28">
      <w:pPr>
        <w:pStyle w:val="HTMLPreformatted"/>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Default="004F7F28">
      <w:pPr>
        <w:rPr>
          <w:b/>
          <w:sz w:val="28"/>
        </w:rPr>
      </w:pPr>
    </w:p>
    <w:p w:rsidR="004F7F28" w:rsidRPr="00C02669" w:rsidRDefault="004F7F28" w:rsidP="004F7F28">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 xml:space="preserve">Star Pattern </w:t>
      </w:r>
      <w:r>
        <w:rPr>
          <w:rFonts w:ascii="Tw Cen MT" w:eastAsia="Times New Roman" w:hAnsi="Tw Cen MT" w:cs="Arial"/>
          <w:b/>
          <w:bCs/>
          <w:color w:val="000000" w:themeColor="text1"/>
          <w:kern w:val="36"/>
          <w:sz w:val="24"/>
          <w:szCs w:val="24"/>
          <w:bdr w:val="none" w:sz="0" w:space="0" w:color="auto" w:frame="1"/>
        </w:rPr>
        <w:t>“8:</w:t>
      </w:r>
    </w:p>
    <w:p w:rsidR="004F7F28" w:rsidRPr="00C02669" w:rsidRDefault="004F7F28" w:rsidP="004F7F28">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For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First, checks the condition at for loop, if it is true, then it comes </w:t>
      </w:r>
      <w:proofErr w:type="spellStart"/>
      <w:r w:rsidRPr="00C02669">
        <w:rPr>
          <w:rFonts w:ascii="Tw Cen MT" w:hAnsi="Tw Cen MT" w:cs="Arial"/>
          <w:color w:val="000000" w:themeColor="text1"/>
        </w:rPr>
        <w:t>to”if</w:t>
      </w:r>
      <w:proofErr w:type="spellEnd"/>
      <w:r w:rsidRPr="00C02669">
        <w:rPr>
          <w:rFonts w:ascii="Tw Cen MT" w:hAnsi="Tw Cen MT" w:cs="Arial"/>
          <w:color w:val="000000" w:themeColor="text1"/>
        </w:rPr>
        <w:t xml:space="preserve"> “condition.</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If the “if” condition is true then run the first inner for loop, otherwise, run the 2nd inner for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In the first inner loop iterates from j=1 to j=n, checks the “if “condition, if it is true it will display “space'” otherwise it comes to else part and display the “*” symbol.</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If the first “if” condition is false then 2nd inner for loop will be executed, in the 2nd for loop iterates from j=1 to j=n, check the “if” condition if it true it displays the “*” symbol otherwise it displays “space”.</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2512610" cy="5747361"/>
            <wp:effectExtent l="19050" t="0" r="1990" b="0"/>
            <wp:docPr id="35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2" cstate="print"/>
                    <a:srcRect/>
                    <a:stretch>
                      <a:fillRect/>
                    </a:stretch>
                  </pic:blipFill>
                  <pic:spPr bwMode="auto">
                    <a:xfrm>
                      <a:off x="0" y="0"/>
                      <a:ext cx="2514629" cy="5751979"/>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First, the condition at while will be checked, if the condition is true it checks the </w:t>
      </w:r>
      <w:r w:rsidRPr="00C02669">
        <w:rPr>
          <w:rStyle w:val="Strong"/>
          <w:rFonts w:ascii="Tw Cen MT" w:eastAsiaTheme="majorEastAsia" w:hAnsi="Tw Cen MT" w:cs="Arial"/>
          <w:color w:val="000000" w:themeColor="text1"/>
          <w:bdr w:val="none" w:sz="0" w:space="0" w:color="auto" w:frame="1"/>
        </w:rPr>
        <w:t>“if”</w:t>
      </w:r>
      <w:r w:rsidRPr="00C02669">
        <w:rPr>
          <w:rFonts w:ascii="Tw Cen MT" w:hAnsi="Tw Cen MT" w:cs="Arial"/>
          <w:color w:val="000000" w:themeColor="text1"/>
        </w:rPr>
        <w:t> condition if it true it executes the first inner while loop otherwise it comes to the else part i.e 2nd inner 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2) </w:t>
      </w:r>
      <w:r w:rsidRPr="00C02669">
        <w:rPr>
          <w:rFonts w:ascii="Tw Cen MT" w:hAnsi="Tw Cen MT" w:cs="Arial"/>
          <w:color w:val="000000" w:themeColor="text1"/>
        </w:rPr>
        <w:t>In the 1st inner while loop, if the condition at while is true then checks the “</w:t>
      </w:r>
      <w:proofErr w:type="gramStart"/>
      <w:r w:rsidRPr="00C02669">
        <w:rPr>
          <w:rFonts w:ascii="Tw Cen MT" w:hAnsi="Tw Cen MT" w:cs="Arial"/>
          <w:color w:val="000000" w:themeColor="text1"/>
        </w:rPr>
        <w:t>if ”</w:t>
      </w:r>
      <w:proofErr w:type="gramEnd"/>
      <w:r w:rsidRPr="00C02669">
        <w:rPr>
          <w:rFonts w:ascii="Tw Cen MT" w:hAnsi="Tw Cen MT" w:cs="Arial"/>
          <w:color w:val="000000" w:themeColor="text1"/>
        </w:rPr>
        <w:t xml:space="preserve"> condition, if the condition is true then it displays “space” otherwise it displays “*”, it will continue until the inner while loop condition is false.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2nd inner while loop executes only the if condition at outer while loop is false, in 2nd inner while loop first checks the condition at while will be checked after that checks the “if” condition, if condition true then displays “*” otherwise displays “space”.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The total code in the outer while loop will execute until the condition at while is false.</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2373025" cy="6107373"/>
            <wp:effectExtent l="19050" t="0" r="8225" b="0"/>
            <wp:docPr id="2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3" cstate="print"/>
                    <a:srcRect/>
                    <a:stretch>
                      <a:fillRect/>
                    </a:stretch>
                  </pic:blipFill>
                  <pic:spPr bwMode="auto">
                    <a:xfrm>
                      <a:off x="0" y="0"/>
                      <a:ext cx="2372947" cy="6107172"/>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lastRenderedPageBreak/>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proofErr w:type="gramStart"/>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roofErr w:type="gramEnd"/>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lastRenderedPageBreak/>
        <w:t>Using Do-While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If the condition at the “if” is true in an outer </w:t>
      </w:r>
      <w:hyperlink r:id="rId344" w:tgtFrame="_blank" w:history="1">
        <w:r w:rsidRPr="00C02669">
          <w:rPr>
            <w:rStyle w:val="Hyperlink"/>
            <w:rFonts w:ascii="Tw Cen MT" w:hAnsi="Tw Cen MT" w:cs="Arial"/>
            <w:color w:val="000000" w:themeColor="text1"/>
            <w:u w:val="none"/>
            <w:bdr w:val="none" w:sz="0" w:space="0" w:color="auto" w:frame="1"/>
          </w:rPr>
          <w:t>do-while loop it executes the 1st inner do-while loop</w:t>
        </w:r>
      </w:hyperlink>
      <w:r w:rsidRPr="00C02669">
        <w:rPr>
          <w:rFonts w:ascii="Tw Cen MT" w:hAnsi="Tw Cen MT" w:cs="Arial"/>
          <w:color w:val="000000" w:themeColor="text1"/>
        </w:rPr>
        <w:t>, otherwise it comes to else part i.e. 2nd inner do-while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In 1st inner do-while loop if the “if” condition is true it will display space otherwise it will display “*”, 2nd inner do-while loop if the “if” condition is true then it will display “*” otherwise it will display space.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xml:space="preserve"> The total code in the outer do-while loop will be executed until the while condition is false i.e </w:t>
      </w:r>
      <w:proofErr w:type="gramStart"/>
      <w:r w:rsidRPr="00C02669">
        <w:rPr>
          <w:rFonts w:ascii="Tw Cen MT" w:hAnsi="Tw Cen MT" w:cs="Arial"/>
          <w:color w:val="000000" w:themeColor="text1"/>
        </w:rPr>
        <w:t>while(</w:t>
      </w:r>
      <w:proofErr w:type="spellStart"/>
      <w:proofErr w:type="gramEnd"/>
      <w:r w:rsidRPr="00C02669">
        <w:rPr>
          <w:rFonts w:ascii="Tw Cen MT" w:hAnsi="Tw Cen MT" w:cs="Arial"/>
          <w:color w:val="000000" w:themeColor="text1"/>
        </w:rPr>
        <w:t>i</w:t>
      </w:r>
      <w:proofErr w:type="spellEnd"/>
      <w:r w:rsidRPr="00C02669">
        <w:rPr>
          <w:rFonts w:ascii="Tw Cen MT" w:hAnsi="Tw Cen MT" w:cs="Arial"/>
          <w:color w:val="000000" w:themeColor="text1"/>
        </w:rPr>
        <w:t>&lt;=k).</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2387631" cy="6748818"/>
            <wp:effectExtent l="19050" t="0" r="0" b="0"/>
            <wp:docPr id="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5" cstate="print"/>
                    <a:srcRect/>
                    <a:stretch>
                      <a:fillRect/>
                    </a:stretch>
                  </pic:blipFill>
                  <pic:spPr bwMode="auto">
                    <a:xfrm>
                      <a:off x="0" y="0"/>
                      <a:ext cx="2387581" cy="6748676"/>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Output:</w:t>
      </w:r>
    </w:p>
    <w:p w:rsidR="004F7F28" w:rsidRPr="00C02669" w:rsidRDefault="004F7F28" w:rsidP="004F7F28">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4F7F28" w:rsidRPr="00C02669" w:rsidRDefault="004F7F28" w:rsidP="004F7F28">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X Star Pattern Java Program</w:t>
      </w:r>
    </w:p>
    <w:p w:rsidR="004F7F28" w:rsidRPr="00C02669" w:rsidRDefault="004F7F28" w:rsidP="004F7F28">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For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In the inner for loop iterates from j=1 to k and prints charter </w:t>
      </w:r>
      <w:proofErr w:type="gramStart"/>
      <w:r w:rsidRPr="00C02669">
        <w:rPr>
          <w:rFonts w:ascii="Tw Cen MT" w:hAnsi="Tw Cen MT" w:cs="Arial"/>
          <w:color w:val="000000" w:themeColor="text1"/>
        </w:rPr>
        <w:t>if  j</w:t>
      </w:r>
      <w:proofErr w:type="gramEnd"/>
      <w:r w:rsidRPr="00C02669">
        <w:rPr>
          <w:rFonts w:ascii="Tw Cen MT" w:hAnsi="Tw Cen MT" w:cs="Arial"/>
          <w:color w:val="000000" w:themeColor="text1"/>
        </w:rPr>
        <w: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or j=k-i+1  displays “*”,else it displays space.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This code will execute until the inner for loop condition is false, then it comes to the outer for loop, </w:t>
      </w:r>
      <w:proofErr w:type="gramStart"/>
      <w:r w:rsidRPr="00C02669">
        <w:rPr>
          <w:rFonts w:ascii="Tw Cen MT" w:hAnsi="Tw Cen MT" w:cs="Arial"/>
          <w:color w:val="000000" w:themeColor="text1"/>
        </w:rPr>
        <w:t>the for</w:t>
      </w:r>
      <w:proofErr w:type="gramEnd"/>
      <w:r w:rsidRPr="00C02669">
        <w:rPr>
          <w:rFonts w:ascii="Tw Cen MT" w:hAnsi="Tw Cen MT" w:cs="Arial"/>
          <w:color w:val="000000" w:themeColor="text1"/>
        </w:rPr>
        <w:t xml:space="preserve"> loop will execute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&lt;=k is false.</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2447437" cy="3104866"/>
            <wp:effectExtent l="19050" t="0" r="0" b="0"/>
            <wp:docPr id="2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6" cstate="print"/>
                    <a:srcRect/>
                    <a:stretch>
                      <a:fillRect/>
                    </a:stretch>
                  </pic:blipFill>
                  <pic:spPr bwMode="auto">
                    <a:xfrm>
                      <a:off x="0" y="0"/>
                      <a:ext cx="2447339" cy="3104741"/>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proofErr w:type="gramStart"/>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roofErr w:type="gramEnd"/>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While loop checks the condition first then executes the code.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First checks the condition at while loop i.e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&lt;=k, if it is true, then it comes to the inner 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xml:space="preserve"> In inner while loop first checks the condition j&lt;=k, then it executes the code in the loop until the condition is false, then cursor come out of the inner loop and goes to the outer loop, this will continue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&lt;=k is false.</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2353335" cy="3582538"/>
            <wp:effectExtent l="19050" t="0" r="8865" b="0"/>
            <wp:docPr id="2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7" cstate="print"/>
                    <a:srcRect/>
                    <a:stretch>
                      <a:fillRect/>
                    </a:stretch>
                  </pic:blipFill>
                  <pic:spPr bwMode="auto">
                    <a:xfrm>
                      <a:off x="0" y="0"/>
                      <a:ext cx="2353524" cy="3582825"/>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t>Using Do-While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1) First, the code will be executed i.e. inner do-while loop, the code in the inner loop executes until the condition j&lt;=k is false. It prints charter for j=</w:t>
      </w:r>
      <w:proofErr w:type="spellStart"/>
      <w:proofErr w:type="gram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,j</w:t>
      </w:r>
      <w:proofErr w:type="gramEnd"/>
      <w:r w:rsidRPr="00C02669">
        <w:rPr>
          <w:rFonts w:ascii="Tw Cen MT" w:hAnsi="Tw Cen MT" w:cs="Arial"/>
          <w:color w:val="000000" w:themeColor="text1"/>
        </w:rPr>
        <w:t>=k-i+1.Other than these j values prints space.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2) If the condition false then cursor comes to </w:t>
      </w:r>
      <w:proofErr w:type="gramStart"/>
      <w:r w:rsidRPr="00C02669">
        <w:rPr>
          <w:rFonts w:ascii="Tw Cen MT" w:hAnsi="Tw Cen MT" w:cs="Arial"/>
          <w:color w:val="000000" w:themeColor="text1"/>
        </w:rPr>
        <w:t>outer</w:t>
      </w:r>
      <w:proofErr w:type="gramEnd"/>
      <w:r w:rsidRPr="00C02669">
        <w:rPr>
          <w:rFonts w:ascii="Tw Cen MT" w:hAnsi="Tw Cen MT" w:cs="Arial"/>
          <w:color w:val="000000" w:themeColor="text1"/>
        </w:rPr>
        <w:t xml:space="preserve"> do-while loop. The outer do loop execution will stop if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&lt;=k is false</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2328365" cy="3803906"/>
            <wp:effectExtent l="19050" t="0" r="0" b="0"/>
            <wp:docPr id="2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8" cstate="print"/>
                    <a:srcRect/>
                    <a:stretch>
                      <a:fillRect/>
                    </a:stretch>
                  </pic:blipFill>
                  <pic:spPr bwMode="auto">
                    <a:xfrm>
                      <a:off x="0" y="0"/>
                      <a:ext cx="2330436" cy="3807290"/>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4F7F28" w:rsidRPr="00C02669" w:rsidRDefault="004F7F28" w:rsidP="004F7F28">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p w:rsidR="004F7F28" w:rsidRPr="00C02669" w:rsidRDefault="004F7F28" w:rsidP="004F7F28">
      <w:pPr>
        <w:spacing w:after="0"/>
        <w:jc w:val="both"/>
        <w:rPr>
          <w:rFonts w:ascii="Tw Cen MT" w:hAnsi="Tw Cen MT" w:cs="Arial"/>
          <w:color w:val="000000" w:themeColor="text1"/>
          <w:sz w:val="24"/>
          <w:szCs w:val="24"/>
        </w:rPr>
      </w:pPr>
      <w:r w:rsidRPr="00C02669">
        <w:rPr>
          <w:rStyle w:val="crayon-language"/>
          <w:rFonts w:ascii="Tw Cen MT" w:hAnsi="Tw Cen MT" w:cs="Arial"/>
          <w:color w:val="000000" w:themeColor="text1"/>
          <w:sz w:val="24"/>
          <w:szCs w:val="24"/>
          <w:bdr w:val="none" w:sz="0" w:space="0" w:color="auto" w:frame="1"/>
        </w:rPr>
        <w:t>Java</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p>
        </w:tc>
      </w:tr>
    </w:tbl>
    <w:p w:rsidR="004F7F28" w:rsidRPr="00C02669" w:rsidRDefault="004F7F28" w:rsidP="004F7F28">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4F7F28" w:rsidRPr="00C02669" w:rsidRDefault="004F7F28" w:rsidP="004F7F28">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Mirrored Half Diamond Star Pattern Programs </w:t>
      </w:r>
    </w:p>
    <w:p w:rsidR="004F7F28" w:rsidRPr="00C02669" w:rsidRDefault="004F7F28" w:rsidP="004F7F28">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For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For loop, execute the group of statements n number of times.</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The 1st outer for loop iterates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&lt;=n is false, the first inner loop display space until the condition j&lt;=n-</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is false,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2nd inner loop will display the character until the condition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w:t>
      </w:r>
      <w:proofErr w:type="gramStart"/>
      <w:r w:rsidRPr="00C02669">
        <w:rPr>
          <w:rFonts w:ascii="Tw Cen MT" w:hAnsi="Tw Cen MT" w:cs="Arial"/>
          <w:color w:val="000000" w:themeColor="text1"/>
        </w:rPr>
        <w:t>is</w:t>
      </w:r>
      <w:proofErr w:type="gramEnd"/>
      <w:r w:rsidRPr="00C02669">
        <w:rPr>
          <w:rFonts w:ascii="Tw Cen MT" w:hAnsi="Tw Cen MT" w:cs="Arial"/>
          <w:color w:val="000000" w:themeColor="text1"/>
        </w:rPr>
        <w:t xml:space="preserve"> false. The 1st outer loop will display this pattern after all iterations.</w:t>
      </w:r>
    </w:p>
    <w:tbl>
      <w:tblPr>
        <w:tblW w:w="0" w:type="auto"/>
        <w:tblCellSpacing w:w="15" w:type="dxa"/>
        <w:tblCellMar>
          <w:top w:w="15" w:type="dxa"/>
          <w:left w:w="15" w:type="dxa"/>
          <w:bottom w:w="15" w:type="dxa"/>
          <w:right w:w="15" w:type="dxa"/>
        </w:tblCellMar>
        <w:tblLook w:val="04A0"/>
      </w:tblPr>
      <w:tblGrid>
        <w:gridCol w:w="208"/>
        <w:gridCol w:w="5507"/>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tc>
        <w:tc>
          <w:tcPr>
            <w:tcW w:w="5462"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lastRenderedPageBreak/>
        <w:t>4)</w:t>
      </w:r>
      <w:r w:rsidRPr="00C02669">
        <w:rPr>
          <w:rFonts w:ascii="Tw Cen MT" w:hAnsi="Tw Cen MT" w:cs="Arial"/>
          <w:color w:val="000000" w:themeColor="text1"/>
        </w:rPr>
        <w:t xml:space="preserve"> The 2nd outer loop iterates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 is false, the first inner loop will display space until j&lt;=n-</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is false. The 2nd inner loop will display character until the condition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w:t>
      </w:r>
      <w:proofErr w:type="gramStart"/>
      <w:r w:rsidRPr="00C02669">
        <w:rPr>
          <w:rFonts w:ascii="Tw Cen MT" w:hAnsi="Tw Cen MT" w:cs="Arial"/>
          <w:color w:val="000000" w:themeColor="text1"/>
        </w:rPr>
        <w:t>is</w:t>
      </w:r>
      <w:proofErr w:type="gramEnd"/>
      <w:r w:rsidRPr="00C02669">
        <w:rPr>
          <w:rFonts w:ascii="Tw Cen MT" w:hAnsi="Tw Cen MT" w:cs="Arial"/>
          <w:color w:val="000000" w:themeColor="text1"/>
        </w:rPr>
        <w:t xml:space="preserve"> false. The 2nd outer loop will display this pattern.</w:t>
      </w:r>
    </w:p>
    <w:tbl>
      <w:tblPr>
        <w:tblW w:w="0" w:type="auto"/>
        <w:tblCellSpacing w:w="15" w:type="dxa"/>
        <w:tblCellMar>
          <w:top w:w="15" w:type="dxa"/>
          <w:left w:w="15" w:type="dxa"/>
          <w:bottom w:w="15" w:type="dxa"/>
          <w:right w:w="15" w:type="dxa"/>
        </w:tblCellMar>
        <w:tblLook w:val="04A0"/>
      </w:tblPr>
      <w:tblGrid>
        <w:gridCol w:w="3915"/>
        <w:gridCol w:w="30"/>
        <w:gridCol w:w="5427"/>
        <w:gridCol w:w="5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rPr>
                <w:rFonts w:ascii="Tw Cen MT" w:hAnsi="Tw Cen MT" w:cs="Arial"/>
                <w:color w:val="000000" w:themeColor="text1"/>
                <w:sz w:val="24"/>
                <w:szCs w:val="24"/>
              </w:rPr>
            </w:pPr>
            <w:r w:rsidRPr="00C02669">
              <w:rPr>
                <w:rFonts w:ascii="Tw Cen MT" w:hAnsi="Tw Cen MT" w:cs="Arial"/>
                <w:color w:val="000000" w:themeColor="text1"/>
                <w:sz w:val="24"/>
                <w:szCs w:val="24"/>
              </w:rPr>
              <w:t>4</w:t>
            </w:r>
          </w:p>
        </w:tc>
        <w:tc>
          <w:tcPr>
            <w:tcW w:w="5462" w:type="dxa"/>
            <w:gridSpan w:val="3"/>
            <w:tcBorders>
              <w:top w:val="nil"/>
              <w:left w:val="nil"/>
              <w:bottom w:val="nil"/>
              <w:right w:val="nil"/>
            </w:tcBorders>
            <w:vAlign w:val="center"/>
            <w:hideMark/>
          </w:tcPr>
          <w:p w:rsidR="004F7F28" w:rsidRPr="00C02669" w:rsidRDefault="004F7F28" w:rsidP="000A52DC">
            <w:pPr>
              <w:spacing w:after="0"/>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tc>
      </w:tr>
      <w:tr w:rsidR="004F7F28" w:rsidRPr="00C02669" w:rsidTr="000A52DC">
        <w:trPr>
          <w:gridAfter w:val="1"/>
          <w:wAfter w:w="5" w:type="dxa"/>
          <w:tblCellSpacing w:w="15" w:type="dxa"/>
        </w:trPr>
        <w:tc>
          <w:tcPr>
            <w:tcW w:w="0" w:type="auto"/>
            <w:gridSpan w:val="2"/>
            <w:tcBorders>
              <w:top w:val="nil"/>
              <w:left w:val="nil"/>
              <w:bottom w:val="nil"/>
            </w:tcBorders>
            <w:vAlign w:val="center"/>
            <w:hideMark/>
          </w:tcPr>
          <w:p w:rsidR="004F7F28" w:rsidRDefault="004F7F28" w:rsidP="000A52DC">
            <w:pPr>
              <w:spacing w:after="0"/>
              <w:jc w:val="both"/>
              <w:rPr>
                <w:rFonts w:ascii="Tw Cen MT" w:hAnsi="Tw Cen MT" w:cs="Arial"/>
                <w:color w:val="000000" w:themeColor="text1"/>
                <w:sz w:val="24"/>
                <w:szCs w:val="24"/>
              </w:rPr>
            </w:pPr>
          </w:p>
          <w:p w:rsidR="004F7F28" w:rsidRPr="00C02669" w:rsidRDefault="004F7F28" w:rsidP="000A52DC">
            <w:pPr>
              <w:spacing w:after="0"/>
              <w:jc w:val="both"/>
              <w:rPr>
                <w:rFonts w:ascii="Tw Cen MT" w:hAnsi="Tw Cen MT" w:cs="Arial"/>
                <w:color w:val="000000" w:themeColor="text1"/>
                <w:sz w:val="24"/>
                <w:szCs w:val="24"/>
              </w:rPr>
            </w:pPr>
            <w:r>
              <w:rPr>
                <w:rFonts w:ascii="Tw Cen MT" w:hAnsi="Tw Cen MT" w:cs="Arial"/>
                <w:noProof/>
                <w:color w:val="000000" w:themeColor="text1"/>
                <w:sz w:val="24"/>
                <w:szCs w:val="24"/>
              </w:rPr>
              <w:drawing>
                <wp:inline distT="0" distB="0" distL="0" distR="0">
                  <wp:extent cx="2435793" cy="4503761"/>
                  <wp:effectExtent l="19050" t="0" r="2607" b="0"/>
                  <wp:docPr id="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9" cstate="print"/>
                          <a:srcRect/>
                          <a:stretch>
                            <a:fillRect/>
                          </a:stretch>
                        </pic:blipFill>
                        <pic:spPr bwMode="auto">
                          <a:xfrm>
                            <a:off x="0" y="0"/>
                            <a:ext cx="2438551" cy="4508861"/>
                          </a:xfrm>
                          <a:prstGeom prst="rect">
                            <a:avLst/>
                          </a:prstGeom>
                          <a:noFill/>
                          <a:ln w="9525">
                            <a:noFill/>
                            <a:miter lim="800000"/>
                            <a:headEnd/>
                            <a:tailEnd/>
                          </a:ln>
                        </pic:spPr>
                      </pic:pic>
                    </a:graphicData>
                  </a:graphic>
                </wp:inline>
              </w:drawing>
            </w:r>
          </w:p>
        </w:tc>
        <w:tc>
          <w:tcPr>
            <w:tcW w:w="5389"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p>
        </w:tc>
      </w:tr>
    </w:tbl>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lastRenderedPageBreak/>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lastRenderedPageBreak/>
        <w:t>Using 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1st outer while loop will execute the code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&lt;=n is false. The 1st inner loop will display the space until the condition j++&lt;=n-</w:t>
      </w:r>
      <w:proofErr w:type="spellStart"/>
      <w:r w:rsidRPr="00C02669">
        <w:rPr>
          <w:rFonts w:ascii="Tw Cen MT" w:hAnsi="Tw Cen MT" w:cs="Arial"/>
          <w:color w:val="000000" w:themeColor="text1"/>
        </w:rPr>
        <w:t>i</w:t>
      </w:r>
      <w:proofErr w:type="spellEnd"/>
      <w:proofErr w:type="gramStart"/>
      <w:r w:rsidRPr="00C02669">
        <w:rPr>
          <w:rFonts w:ascii="Tw Cen MT" w:hAnsi="Tw Cen MT" w:cs="Arial"/>
          <w:color w:val="000000" w:themeColor="text1"/>
        </w:rPr>
        <w:t>  is</w:t>
      </w:r>
      <w:proofErr w:type="gramEnd"/>
      <w:r w:rsidRPr="00C02669">
        <w:rPr>
          <w:rFonts w:ascii="Tw Cen MT" w:hAnsi="Tw Cen MT" w:cs="Arial"/>
          <w:color w:val="000000" w:themeColor="text1"/>
        </w:rPr>
        <w:t xml:space="preserve"> false, the 2nd inner loop will display the character until the condition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is false. The 1st outer loop will display the first half of the pattern of mirrored half diamond star pattern.</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After first outer loop execution, the cursor comes to next line and executes the 2nd outer 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2nd outer loop will execute the statements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 is false, the 1st inner loop displays the space until the condition j++&lt;=n-</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is false, the 2nd inner loop will display character until the condition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is false. The 2nd outer loop will display the remaining half of the pattern of a mirrored half diamond.</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2365720" cy="5581934"/>
            <wp:effectExtent l="19050" t="0" r="0" b="0"/>
            <wp:docPr id="3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0" cstate="print"/>
                    <a:srcRect/>
                    <a:stretch>
                      <a:fillRect/>
                    </a:stretch>
                  </pic:blipFill>
                  <pic:spPr bwMode="auto">
                    <a:xfrm>
                      <a:off x="0" y="0"/>
                      <a:ext cx="2365712" cy="5581914"/>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22</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lastRenderedPageBreak/>
        <w:t>Using Do-While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The do-while loop executes the code one time then checks the condition at while.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The 1st outer do-while loop executes the code until the condition is false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&lt;=n is false, 1st inner loop will display the space until the condition ++j&lt;=n-i+1 is false, 2nd inner loop will display character until the condition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is false. This outer loop displays half of the pattern of a mirrored half diamond pattern.</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The 2nd outer do-while loop executes the code until the condition–</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 is false, 1st inner loop will display space until the condition ++j&lt;=n-i+1, 2nd inner loop will display character until the condition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is false. This outer loop displays the remaining half of the pattern of a mirrored half diamond pattern.</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2653724" cy="6598693"/>
            <wp:effectExtent l="19050" t="0" r="0" b="0"/>
            <wp:docPr id="3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1" cstate="print"/>
                    <a:srcRect/>
                    <a:stretch>
                      <a:fillRect/>
                    </a:stretch>
                  </pic:blipFill>
                  <pic:spPr bwMode="auto">
                    <a:xfrm>
                      <a:off x="0" y="0"/>
                      <a:ext cx="2655269" cy="6602534"/>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4F7F28" w:rsidRPr="00C02669" w:rsidRDefault="004F7F28" w:rsidP="004F7F28">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lastRenderedPageBreak/>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tc>
      </w:tr>
    </w:tbl>
    <w:p w:rsidR="004F7F28" w:rsidRPr="00C02669" w:rsidRDefault="004F7F28" w:rsidP="004F7F28">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4F7F28" w:rsidRPr="00C02669" w:rsidRDefault="004F7F28" w:rsidP="004F7F28">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Java Hollow Inverted Pyramid Star Pattern</w:t>
      </w:r>
    </w:p>
    <w:p w:rsidR="004F7F28" w:rsidRPr="00C02669" w:rsidRDefault="004F7F28" w:rsidP="004F7F28">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For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Read the entered value and store in the variable n.</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Run the outer loop with the structure </w:t>
      </w:r>
      <w:proofErr w:type="gramStart"/>
      <w:r w:rsidRPr="00C02669">
        <w:rPr>
          <w:rFonts w:ascii="Tw Cen MT" w:hAnsi="Tw Cen MT" w:cs="Arial"/>
          <w:color w:val="000000" w:themeColor="text1"/>
        </w:rPr>
        <w:t>for(</w:t>
      </w:r>
      <w:proofErr w:type="gramEnd"/>
      <w:r w:rsidRPr="00C02669">
        <w:rPr>
          <w:rFonts w:ascii="Tw Cen MT" w:hAnsi="Tw Cen MT" w:cs="Arial"/>
          <w:color w:val="000000" w:themeColor="text1"/>
        </w:rPr>
        <w:t xml:space="preserve">int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n;i</w:t>
      </w:r>
      <w:proofErr w:type="spellEnd"/>
      <w:r w:rsidRPr="00C02669">
        <w:rPr>
          <w:rFonts w:ascii="Tw Cen MT" w:hAnsi="Tw Cen MT" w:cs="Arial"/>
          <w:color w:val="000000" w:themeColor="text1"/>
        </w:rPr>
        <w:t>&gt;0;i–) for n times.</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 </w:t>
      </w:r>
      <w:r w:rsidRPr="00C02669">
        <w:rPr>
          <w:rFonts w:ascii="Tw Cen MT" w:hAnsi="Tw Cen MT" w:cs="Arial"/>
          <w:color w:val="000000" w:themeColor="text1"/>
        </w:rPr>
        <w:t xml:space="preserve">Run the 1st inner loop with the structure </w:t>
      </w:r>
      <w:proofErr w:type="gramStart"/>
      <w:r w:rsidRPr="00C02669">
        <w:rPr>
          <w:rFonts w:ascii="Tw Cen MT" w:hAnsi="Tw Cen MT" w:cs="Arial"/>
          <w:color w:val="000000" w:themeColor="text1"/>
        </w:rPr>
        <w:t>for(</w:t>
      </w:r>
      <w:proofErr w:type="gramEnd"/>
      <w:r w:rsidRPr="00C02669">
        <w:rPr>
          <w:rFonts w:ascii="Tw Cen MT" w:hAnsi="Tw Cen MT" w:cs="Arial"/>
          <w:color w:val="000000" w:themeColor="text1"/>
        </w:rPr>
        <w:t>int j=1;j&lt;=n-</w:t>
      </w:r>
      <w:proofErr w:type="spellStart"/>
      <w:r w:rsidRPr="00C02669">
        <w:rPr>
          <w:rFonts w:ascii="Tw Cen MT" w:hAnsi="Tw Cen MT" w:cs="Arial"/>
          <w:color w:val="000000" w:themeColor="text1"/>
        </w:rPr>
        <w:t>i;j</w:t>
      </w:r>
      <w:proofErr w:type="spellEnd"/>
      <w:r w:rsidRPr="00C02669">
        <w:rPr>
          <w:rFonts w:ascii="Tw Cen MT" w:hAnsi="Tw Cen MT" w:cs="Arial"/>
          <w:color w:val="000000" w:themeColor="text1"/>
        </w:rPr>
        <w:t>++)</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proofErr w:type="gramStart"/>
      <w:r w:rsidRPr="00C02669">
        <w:rPr>
          <w:rFonts w:ascii="Tw Cen MT" w:hAnsi="Tw Cen MT" w:cs="Arial"/>
          <w:color w:val="000000" w:themeColor="text1"/>
        </w:rPr>
        <w:t>prints</w:t>
      </w:r>
      <w:proofErr w:type="gramEnd"/>
      <w:r w:rsidRPr="00C02669">
        <w:rPr>
          <w:rFonts w:ascii="Tw Cen MT" w:hAnsi="Tw Cen MT" w:cs="Arial"/>
          <w:color w:val="000000" w:themeColor="text1"/>
        </w:rPr>
        <w:t xml:space="preserve"> space for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 and j&lt;=n-</w:t>
      </w:r>
      <w:proofErr w:type="spellStart"/>
      <w:r w:rsidRPr="00C02669">
        <w:rPr>
          <w:rFonts w:ascii="Tw Cen MT" w:hAnsi="Tw Cen MT" w:cs="Arial"/>
          <w:color w:val="000000" w:themeColor="text1"/>
        </w:rPr>
        <w:t>i</w:t>
      </w:r>
      <w:proofErr w:type="spellEnd"/>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 </w:t>
      </w:r>
      <w:r w:rsidRPr="00C02669">
        <w:rPr>
          <w:rFonts w:ascii="Tw Cen MT" w:hAnsi="Tw Cen MT" w:cs="Arial"/>
          <w:color w:val="000000" w:themeColor="text1"/>
        </w:rPr>
        <w:t>If the first inner loop condition is false then checks the” if” condition</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 </w:t>
      </w:r>
      <w:proofErr w:type="gramStart"/>
      <w:r w:rsidRPr="00C02669">
        <w:rPr>
          <w:rFonts w:ascii="Tw Cen MT" w:hAnsi="Tw Cen MT" w:cs="Arial"/>
          <w:color w:val="000000" w:themeColor="text1"/>
        </w:rPr>
        <w:t>condition</w:t>
      </w:r>
      <w:proofErr w:type="gramEnd"/>
      <w:r w:rsidRPr="00C02669">
        <w:rPr>
          <w:rFonts w:ascii="Tw Cen MT" w:hAnsi="Tw Cen MT" w:cs="Arial"/>
          <w:color w:val="000000" w:themeColor="text1"/>
        </w:rPr>
        <w:t xml:space="preserve"> true 1st loop prints character for (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==1 or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==n) and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Fonts w:ascii="Tw Cen MT" w:hAnsi="Tw Cen MT" w:cs="Arial"/>
          <w:color w:val="000000" w:themeColor="text1"/>
        </w:rPr>
        <w:t xml:space="preserve">-condition false </w:t>
      </w:r>
      <w:proofErr w:type="gramStart"/>
      <w:r w:rsidRPr="00C02669">
        <w:rPr>
          <w:rFonts w:ascii="Tw Cen MT" w:hAnsi="Tw Cen MT" w:cs="Arial"/>
          <w:color w:val="000000" w:themeColor="text1"/>
        </w:rPr>
        <w:t>2nd  loop</w:t>
      </w:r>
      <w:proofErr w:type="gramEnd"/>
      <w:r w:rsidRPr="00C02669">
        <w:rPr>
          <w:rFonts w:ascii="Tw Cen MT" w:hAnsi="Tw Cen MT" w:cs="Arial"/>
          <w:color w:val="000000" w:themeColor="text1"/>
        </w:rPr>
        <w:t xml:space="preserve"> prints character for (j==1 || j==</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prints space for (j!=1&amp;j!=</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until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2253061" cy="4701654"/>
            <wp:effectExtent l="19050" t="0" r="0" b="0"/>
            <wp:docPr id="3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2" cstate="print"/>
                    <a:srcRect/>
                    <a:stretch>
                      <a:fillRect/>
                    </a:stretch>
                  </pic:blipFill>
                  <pic:spPr bwMode="auto">
                    <a:xfrm>
                      <a:off x="0" y="0"/>
                      <a:ext cx="2253242" cy="4702031"/>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lastRenderedPageBreak/>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lastRenderedPageBreak/>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lastRenderedPageBreak/>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lastRenderedPageBreak/>
        <w:t>Using 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The outer while will iterate n </w:t>
      </w:r>
      <w:proofErr w:type="spellStart"/>
      <w:r w:rsidRPr="00C02669">
        <w:rPr>
          <w:rFonts w:ascii="Tw Cen MT" w:hAnsi="Tw Cen MT" w:cs="Arial"/>
          <w:color w:val="000000" w:themeColor="text1"/>
        </w:rPr>
        <w:t>times</w:t>
      </w:r>
      <w:proofErr w:type="gramStart"/>
      <w:r w:rsidRPr="00C02669">
        <w:rPr>
          <w:rFonts w:ascii="Tw Cen MT" w:hAnsi="Tw Cen MT" w:cs="Arial"/>
          <w:color w:val="000000" w:themeColor="text1"/>
        </w:rPr>
        <w:t>,if</w:t>
      </w:r>
      <w:proofErr w:type="spellEnd"/>
      <w:proofErr w:type="gramEnd"/>
      <w:r w:rsidRPr="00C02669">
        <w:rPr>
          <w:rFonts w:ascii="Tw Cen MT" w:hAnsi="Tw Cen MT" w:cs="Arial"/>
          <w:color w:val="000000" w:themeColor="text1"/>
        </w:rPr>
        <w:t xml:space="preserve"> the condition is true at outer loop then inner while loop condition true then prints space. </w:t>
      </w:r>
      <w:proofErr w:type="gramStart"/>
      <w:r w:rsidRPr="00C02669">
        <w:rPr>
          <w:rFonts w:ascii="Tw Cen MT" w:hAnsi="Tw Cen MT" w:cs="Arial"/>
          <w:color w:val="000000" w:themeColor="text1"/>
        </w:rPr>
        <w:t>condition</w:t>
      </w:r>
      <w:proofErr w:type="gramEnd"/>
      <w:r w:rsidRPr="00C02669">
        <w:rPr>
          <w:rFonts w:ascii="Tw Cen MT" w:hAnsi="Tw Cen MT" w:cs="Arial"/>
          <w:color w:val="000000" w:themeColor="text1"/>
        </w:rPr>
        <w:t xml:space="preserve"> false check the condition at “if”.</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a)</w:t>
      </w:r>
      <w:proofErr w:type="gramEnd"/>
      <w:r w:rsidRPr="00C02669">
        <w:rPr>
          <w:rFonts w:ascii="Tw Cen MT" w:hAnsi="Tw Cen MT" w:cs="Arial"/>
          <w:color w:val="000000" w:themeColor="text1"/>
        </w:rPr>
        <w:t>If condition true first while loop prints character until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is false.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b)</w:t>
      </w:r>
      <w:r w:rsidRPr="00C02669">
        <w:rPr>
          <w:rFonts w:ascii="Tw Cen MT" w:hAnsi="Tw Cen MT" w:cs="Arial"/>
          <w:color w:val="000000" w:themeColor="text1"/>
        </w:rPr>
        <w:t> </w:t>
      </w:r>
      <w:proofErr w:type="gramStart"/>
      <w:r w:rsidRPr="00C02669">
        <w:rPr>
          <w:rFonts w:ascii="Tw Cen MT" w:hAnsi="Tw Cen MT" w:cs="Arial"/>
          <w:color w:val="000000" w:themeColor="text1"/>
        </w:rPr>
        <w:t>condition</w:t>
      </w:r>
      <w:proofErr w:type="gramEnd"/>
      <w:r w:rsidRPr="00C02669">
        <w:rPr>
          <w:rFonts w:ascii="Tw Cen MT" w:hAnsi="Tw Cen MT" w:cs="Arial"/>
          <w:color w:val="000000" w:themeColor="text1"/>
        </w:rPr>
        <w:t xml:space="preserve"> false next while loop prints character for j==1 , j==(</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until while(j&lt;=(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condition is false.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c)</w:t>
      </w:r>
      <w:r w:rsidRPr="00C02669">
        <w:rPr>
          <w:rFonts w:ascii="Tw Cen MT" w:hAnsi="Tw Cen MT" w:cs="Arial"/>
          <w:color w:val="000000" w:themeColor="text1"/>
        </w:rPr>
        <w:t> prints space for j!=1 and J!=(</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until  while(j&lt;=(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condition is false.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4"/>
        <w:spacing w:before="0" w:line="240" w:lineRule="atLeast"/>
        <w:jc w:val="both"/>
        <w:rPr>
          <w:rFonts w:ascii="Tw Cen MT" w:hAnsi="Tw Cen MT" w:cs="Arial"/>
          <w:b w:val="0"/>
          <w:bCs w:val="0"/>
          <w:i w:val="0"/>
          <w:color w:val="000000" w:themeColor="text1"/>
          <w:sz w:val="24"/>
          <w:szCs w:val="24"/>
        </w:rPr>
      </w:pPr>
      <w:r w:rsidRPr="00C02669">
        <w:rPr>
          <w:rFonts w:ascii="Tw Cen MT" w:hAnsi="Tw Cen MT" w:cs="Arial"/>
          <w:b w:val="0"/>
          <w:bCs w:val="0"/>
          <w:i w:val="0"/>
          <w:color w:val="000000" w:themeColor="text1"/>
          <w:sz w:val="24"/>
          <w:szCs w:val="24"/>
          <w:bdr w:val="none" w:sz="0" w:space="0" w:color="auto" w:frame="1"/>
        </w:rPr>
        <w:t>Using Do-While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Outer do-while loop iterates until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 condition if false.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The inner loop prints space, after that it checks the condition, it prints space until the condition (++j &lt;=n-i+1); is false.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w:t>
      </w:r>
      <w:proofErr w:type="gramStart"/>
      <w:r w:rsidRPr="00C02669">
        <w:rPr>
          <w:rFonts w:ascii="Tw Cen MT" w:hAnsi="Tw Cen MT" w:cs="Arial"/>
          <w:color w:val="000000" w:themeColor="text1"/>
        </w:rPr>
        <w:t>if</w:t>
      </w:r>
      <w:proofErr w:type="gramEnd"/>
      <w:r w:rsidRPr="00C02669">
        <w:rPr>
          <w:rFonts w:ascii="Tw Cen MT" w:hAnsi="Tw Cen MT" w:cs="Arial"/>
          <w:color w:val="000000" w:themeColor="text1"/>
        </w:rPr>
        <w:t>” condition true 1st do-while loop prints character until the condition (++j &lt;=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is false.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 </w:t>
      </w:r>
      <w:r w:rsidRPr="00C02669">
        <w:rPr>
          <w:rFonts w:ascii="Tw Cen MT" w:hAnsi="Tw Cen MT" w:cs="Arial"/>
          <w:color w:val="000000" w:themeColor="text1"/>
        </w:rPr>
        <w:t>“</w:t>
      </w:r>
      <w:proofErr w:type="gramStart"/>
      <w:r w:rsidRPr="00C02669">
        <w:rPr>
          <w:rFonts w:ascii="Tw Cen MT" w:hAnsi="Tw Cen MT" w:cs="Arial"/>
          <w:color w:val="000000" w:themeColor="text1"/>
        </w:rPr>
        <w:t>if</w:t>
      </w:r>
      <w:proofErr w:type="gramEnd"/>
      <w:r w:rsidRPr="00C02669">
        <w:rPr>
          <w:rFonts w:ascii="Tw Cen MT" w:hAnsi="Tw Cen MT" w:cs="Arial"/>
          <w:color w:val="000000" w:themeColor="text1"/>
        </w:rPr>
        <w:t>” condition false 2nd do-while loop prints character if  (j==1 || j==</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is false, until the condition (++j &lt;=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*2-1) is false.</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2428541" cy="6298442"/>
            <wp:effectExtent l="19050" t="0" r="0" b="0"/>
            <wp:docPr id="3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3" cstate="print"/>
                    <a:srcRect/>
                    <a:stretch>
                      <a:fillRect/>
                    </a:stretch>
                  </pic:blipFill>
                  <pic:spPr bwMode="auto">
                    <a:xfrm>
                      <a:off x="0" y="0"/>
                      <a:ext cx="2428736" cy="6298947"/>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4F7F28" w:rsidRPr="00C02669" w:rsidRDefault="004F7F28" w:rsidP="004F7F28">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4F7F28" w:rsidRPr="00C02669" w:rsidRDefault="004F7F28" w:rsidP="004F7F28">
      <w:pPr>
        <w:spacing w:after="0" w:line="240" w:lineRule="auto"/>
        <w:jc w:val="both"/>
        <w:outlineLvl w:val="0"/>
        <w:rPr>
          <w:rFonts w:ascii="Tw Cen MT" w:eastAsia="Times New Roman" w:hAnsi="Tw Cen MT" w:cs="Arial"/>
          <w:b/>
          <w:bCs/>
          <w:color w:val="000000" w:themeColor="text1"/>
          <w:kern w:val="36"/>
          <w:sz w:val="24"/>
          <w:szCs w:val="24"/>
        </w:rPr>
      </w:pPr>
      <w:r w:rsidRPr="00C02669">
        <w:rPr>
          <w:rFonts w:ascii="Tw Cen MT" w:eastAsia="Times New Roman" w:hAnsi="Tw Cen MT" w:cs="Arial"/>
          <w:b/>
          <w:bCs/>
          <w:color w:val="000000" w:themeColor="text1"/>
          <w:kern w:val="36"/>
          <w:sz w:val="24"/>
          <w:szCs w:val="24"/>
          <w:bdr w:val="none" w:sz="0" w:space="0" w:color="auto" w:frame="1"/>
        </w:rPr>
        <w:t>Java Inverted Right Triangle Star Pattern Program</w:t>
      </w:r>
    </w:p>
    <w:p w:rsidR="004F7F28" w:rsidRPr="00C02669" w:rsidRDefault="004F7F28" w:rsidP="004F7F28">
      <w:pPr>
        <w:pStyle w:val="Heading2"/>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For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proofErr w:type="gramStart"/>
      <w:r w:rsidRPr="00C02669">
        <w:rPr>
          <w:rStyle w:val="Strong"/>
          <w:rFonts w:ascii="Tw Cen MT" w:eastAsiaTheme="majorEastAsia" w:hAnsi="Tw Cen MT" w:cs="Arial"/>
          <w:color w:val="000000" w:themeColor="text1"/>
          <w:bdr w:val="none" w:sz="0" w:space="0" w:color="auto" w:frame="1"/>
        </w:rPr>
        <w:t>1 )</w:t>
      </w:r>
      <w:proofErr w:type="gramEnd"/>
      <w:r w:rsidRPr="00C02669">
        <w:rPr>
          <w:rFonts w:ascii="Tw Cen MT" w:hAnsi="Tw Cen MT" w:cs="Arial"/>
          <w:color w:val="000000" w:themeColor="text1"/>
        </w:rPr>
        <w:t> Read the entered value n.</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xml:space="preserve"> To iterate through rows run the outer loop from n to 1 with the structure </w:t>
      </w:r>
      <w:proofErr w:type="gramStart"/>
      <w:r w:rsidRPr="00C02669">
        <w:rPr>
          <w:rFonts w:ascii="Tw Cen MT" w:hAnsi="Tw Cen MT" w:cs="Arial"/>
          <w:color w:val="000000" w:themeColor="text1"/>
        </w:rPr>
        <w:t>for(</w:t>
      </w:r>
      <w:proofErr w:type="gramEnd"/>
      <w:r w:rsidRPr="00C02669">
        <w:rPr>
          <w:rFonts w:ascii="Tw Cen MT" w:hAnsi="Tw Cen MT" w:cs="Arial"/>
          <w:color w:val="000000" w:themeColor="text1"/>
        </w:rPr>
        <w:t xml:space="preserve">int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w:t>
      </w:r>
      <w:proofErr w:type="spellStart"/>
      <w:r w:rsidRPr="00C02669">
        <w:rPr>
          <w:rFonts w:ascii="Tw Cen MT" w:hAnsi="Tw Cen MT" w:cs="Arial"/>
          <w:color w:val="000000" w:themeColor="text1"/>
        </w:rPr>
        <w:t>n;i</w:t>
      </w:r>
      <w:proofErr w:type="spellEnd"/>
      <w:r w:rsidRPr="00C02669">
        <w:rPr>
          <w:rFonts w:ascii="Tw Cen MT" w:hAnsi="Tw Cen MT" w:cs="Arial"/>
          <w:color w:val="000000" w:themeColor="text1"/>
        </w:rPr>
        <w:t>&gt;0;i–).</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xml:space="preserve"> To iterate through columns run the inner loop with the structure </w:t>
      </w:r>
      <w:proofErr w:type="gramStart"/>
      <w:r w:rsidRPr="00C02669">
        <w:rPr>
          <w:rFonts w:ascii="Tw Cen MT" w:hAnsi="Tw Cen MT" w:cs="Arial"/>
          <w:color w:val="000000" w:themeColor="text1"/>
        </w:rPr>
        <w:t>for(</w:t>
      </w:r>
      <w:proofErr w:type="gramEnd"/>
      <w:r w:rsidRPr="00C02669">
        <w:rPr>
          <w:rFonts w:ascii="Tw Cen MT" w:hAnsi="Tw Cen MT" w:cs="Arial"/>
          <w:color w:val="000000" w:themeColor="text1"/>
        </w:rPr>
        <w:t>int j=0;j&lt;</w:t>
      </w:r>
      <w:proofErr w:type="spellStart"/>
      <w:r w:rsidRPr="00C02669">
        <w:rPr>
          <w:rFonts w:ascii="Tw Cen MT" w:hAnsi="Tw Cen MT" w:cs="Arial"/>
          <w:color w:val="000000" w:themeColor="text1"/>
        </w:rPr>
        <w:t>i;j</w:t>
      </w:r>
      <w:proofErr w:type="spellEnd"/>
      <w:r w:rsidRPr="00C02669">
        <w:rPr>
          <w:rFonts w:ascii="Tw Cen MT" w:hAnsi="Tw Cen MT" w:cs="Arial"/>
          <w:color w:val="000000" w:themeColor="text1"/>
        </w:rPr>
        <w:t>++).</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4)</w:t>
      </w:r>
      <w:r w:rsidRPr="00C02669">
        <w:rPr>
          <w:rFonts w:ascii="Tw Cen MT" w:hAnsi="Tw Cen MT" w:cs="Arial"/>
          <w:color w:val="000000" w:themeColor="text1"/>
        </w:rPr>
        <w:t> Inner loop prints the character for   j&lt;</w:t>
      </w:r>
      <w:proofErr w:type="spellStart"/>
      <w:r w:rsidRPr="00C02669">
        <w:rPr>
          <w:rFonts w:ascii="Tw Cen MT" w:hAnsi="Tw Cen MT" w:cs="Arial"/>
          <w:color w:val="000000" w:themeColor="text1"/>
        </w:rPr>
        <w:t>i</w:t>
      </w:r>
      <w:proofErr w:type="spellEnd"/>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drawing>
          <wp:inline distT="0" distB="0" distL="0" distR="0">
            <wp:extent cx="2654658" cy="2695433"/>
            <wp:effectExtent l="19050" t="0" r="0" b="0"/>
            <wp:docPr id="3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4" cstate="print"/>
                    <a:srcRect/>
                    <a:stretch>
                      <a:fillRect/>
                    </a:stretch>
                  </pic:blipFill>
                  <pic:spPr bwMode="auto">
                    <a:xfrm>
                      <a:off x="0" y="0"/>
                      <a:ext cx="2654762" cy="2695539"/>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208"/>
        <w:gridCol w:w="5513"/>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tc>
        <w:tc>
          <w:tcPr>
            <w:tcW w:w="5468"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5</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3"/>
        <w:spacing w:before="0" w:line="240" w:lineRule="atLeast"/>
        <w:jc w:val="both"/>
        <w:rPr>
          <w:rFonts w:ascii="Tw Cen MT" w:hAnsi="Tw Cen MT" w:cs="Arial"/>
          <w:b w:val="0"/>
          <w:bCs w:val="0"/>
          <w:color w:val="000000" w:themeColor="text1"/>
          <w:sz w:val="24"/>
          <w:szCs w:val="24"/>
        </w:rPr>
      </w:pPr>
      <w:r w:rsidRPr="00C02669">
        <w:rPr>
          <w:rFonts w:ascii="Tw Cen MT" w:hAnsi="Tw Cen MT" w:cs="Arial"/>
          <w:b w:val="0"/>
          <w:bCs w:val="0"/>
          <w:color w:val="000000" w:themeColor="text1"/>
          <w:sz w:val="24"/>
          <w:szCs w:val="24"/>
          <w:bdr w:val="none" w:sz="0" w:space="0" w:color="auto" w:frame="1"/>
        </w:rPr>
        <w:t>Using 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xml:space="preserve"> It checks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 then executes the code.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w:t>
      </w:r>
      <w:r w:rsidRPr="00C02669">
        <w:rPr>
          <w:rFonts w:ascii="Tw Cen MT" w:hAnsi="Tw Cen MT" w:cs="Arial"/>
          <w:color w:val="000000" w:themeColor="text1"/>
        </w:rPr>
        <w:t> The inner while loop will displays character until the condition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xml:space="preserve"> false.</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2477632" cy="2866029"/>
            <wp:effectExtent l="19050" t="0" r="0" b="0"/>
            <wp:docPr id="3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5" cstate="print"/>
                    <a:srcRect/>
                    <a:stretch>
                      <a:fillRect/>
                    </a:stretch>
                  </pic:blipFill>
                  <pic:spPr bwMode="auto">
                    <a:xfrm>
                      <a:off x="0" y="0"/>
                      <a:ext cx="2477445" cy="2865812"/>
                    </a:xfrm>
                    <a:prstGeom prst="rect">
                      <a:avLst/>
                    </a:prstGeom>
                    <a:noFill/>
                    <a:ln w="9525">
                      <a:noFill/>
                      <a:miter lim="800000"/>
                      <a:headEnd/>
                      <a:tailEnd/>
                    </a:ln>
                  </pic:spPr>
                </pic:pic>
              </a:graphicData>
            </a:graphic>
          </wp:inline>
        </w:drawing>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3)</w:t>
      </w:r>
      <w:r w:rsidRPr="00C02669">
        <w:rPr>
          <w:rFonts w:ascii="Tw Cen MT" w:hAnsi="Tw Cen MT" w:cs="Arial"/>
          <w:color w:val="000000" w:themeColor="text1"/>
        </w:rPr>
        <w:t> The outer loop executes the total code until condition false.</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40"/>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tc>
        <w:tc>
          <w:tcPr>
            <w:tcW w:w="5395"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7</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proofErr w:type="gramStart"/>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roofErr w:type="gramEnd"/>
            <w:r w:rsidRPr="00C02669">
              <w:rPr>
                <w:rStyle w:val="crayon-h"/>
                <w:rFonts w:ascii="Tw Cen MT" w:hAnsi="Tw Cen MT" w:cs="Arial"/>
                <w:color w:val="000000" w:themeColor="text1"/>
                <w:sz w:val="24"/>
                <w:szCs w:val="24"/>
                <w:bdr w:val="none" w:sz="0" w:space="0" w:color="auto" w:frame="1"/>
              </w:rPr>
              <w:t xml:space="preserve"> </w:t>
            </w: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sy"/>
                <w:rFonts w:ascii="Tw Cen MT" w:hAnsi="Tw Cen MT" w:cs="Arial"/>
                <w:color w:val="000000" w:themeColor="text1"/>
                <w:sz w:val="24"/>
                <w:szCs w:val="24"/>
                <w:bdr w:val="none" w:sz="0" w:space="0" w:color="auto" w:frame="1"/>
              </w:rPr>
              <w:t>.</w:t>
            </w:r>
          </w:p>
        </w:tc>
      </w:tr>
    </w:tbl>
    <w:p w:rsidR="004F7F28" w:rsidRPr="00C02669" w:rsidRDefault="004F7F28" w:rsidP="004F7F28">
      <w:pPr>
        <w:pStyle w:val="Heading4"/>
        <w:spacing w:before="0" w:line="240" w:lineRule="atLeast"/>
        <w:jc w:val="both"/>
        <w:rPr>
          <w:rFonts w:ascii="Tw Cen MT" w:hAnsi="Tw Cen MT" w:cs="Arial"/>
          <w:b w:val="0"/>
          <w:bCs w:val="0"/>
          <w:i w:val="0"/>
          <w:color w:val="000000" w:themeColor="text1"/>
          <w:sz w:val="24"/>
          <w:szCs w:val="24"/>
        </w:rPr>
      </w:pPr>
      <w:r w:rsidRPr="00C02669">
        <w:rPr>
          <w:rStyle w:val="Strong"/>
          <w:rFonts w:ascii="Tw Cen MT" w:hAnsi="Tw Cen MT" w:cs="Arial"/>
          <w:b/>
          <w:bCs/>
          <w:i w:val="0"/>
          <w:color w:val="000000" w:themeColor="text1"/>
          <w:sz w:val="24"/>
          <w:szCs w:val="24"/>
          <w:bdr w:val="none" w:sz="0" w:space="0" w:color="auto" w:frame="1"/>
        </w:rPr>
        <w:t>Using Do-While Loop</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1)</w:t>
      </w:r>
      <w:r w:rsidRPr="00C02669">
        <w:rPr>
          <w:rFonts w:ascii="Tw Cen MT" w:hAnsi="Tw Cen MT" w:cs="Arial"/>
          <w:color w:val="000000" w:themeColor="text1"/>
        </w:rPr>
        <w:t> The inner do-while loop prints the character and then the condition –j&lt;</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 is true then again prints the character until the condition is false.</w:t>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2) </w:t>
      </w:r>
      <w:r w:rsidRPr="00C02669">
        <w:rPr>
          <w:rFonts w:ascii="Tw Cen MT" w:hAnsi="Tw Cen MT" w:cs="Arial"/>
          <w:color w:val="000000" w:themeColor="text1"/>
        </w:rPr>
        <w:t>The outer do-while loop executes the code until the condition –</w:t>
      </w:r>
      <w:proofErr w:type="spellStart"/>
      <w:r w:rsidRPr="00C02669">
        <w:rPr>
          <w:rFonts w:ascii="Tw Cen MT" w:hAnsi="Tw Cen MT" w:cs="Arial"/>
          <w:color w:val="000000" w:themeColor="text1"/>
        </w:rPr>
        <w:t>i</w:t>
      </w:r>
      <w:proofErr w:type="spellEnd"/>
      <w:r w:rsidRPr="00C02669">
        <w:rPr>
          <w:rFonts w:ascii="Tw Cen MT" w:hAnsi="Tw Cen MT" w:cs="Arial"/>
          <w:color w:val="000000" w:themeColor="text1"/>
        </w:rPr>
        <w:t>&gt;0.</w:t>
      </w:r>
    </w:p>
    <w:p w:rsidR="004F7F28" w:rsidRDefault="004F7F28" w:rsidP="004F7F28">
      <w:pPr>
        <w:pStyle w:val="NormalWeb"/>
        <w:spacing w:before="0" w:beforeAutospacing="0" w:after="0" w:afterAutospacing="0"/>
        <w:jc w:val="both"/>
        <w:rPr>
          <w:rStyle w:val="Strong"/>
          <w:rFonts w:ascii="Tw Cen MT" w:eastAsiaTheme="majorEastAsia" w:hAnsi="Tw Cen MT" w:cs="Arial"/>
          <w:color w:val="000000" w:themeColor="text1"/>
          <w:bdr w:val="none" w:sz="0" w:space="0" w:color="auto" w:frame="1"/>
        </w:rPr>
      </w:pPr>
      <w:r>
        <w:rPr>
          <w:rFonts w:ascii="Tw Cen MT" w:eastAsiaTheme="majorEastAsia" w:hAnsi="Tw Cen MT" w:cs="Arial"/>
          <w:noProof/>
          <w:color w:val="000000" w:themeColor="text1"/>
          <w:bdr w:val="none" w:sz="0" w:space="0" w:color="auto" w:frame="1"/>
        </w:rPr>
        <w:lastRenderedPageBreak/>
        <w:drawing>
          <wp:inline distT="0" distB="0" distL="0" distR="0">
            <wp:extent cx="2473504" cy="2995683"/>
            <wp:effectExtent l="19050" t="0" r="2996" b="0"/>
            <wp:docPr id="38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6" cstate="print"/>
                    <a:srcRect/>
                    <a:stretch>
                      <a:fillRect/>
                    </a:stretch>
                  </pic:blipFill>
                  <pic:spPr bwMode="auto">
                    <a:xfrm>
                      <a:off x="0" y="0"/>
                      <a:ext cx="2473542" cy="2995730"/>
                    </a:xfrm>
                    <a:prstGeom prst="rect">
                      <a:avLst/>
                    </a:prstGeom>
                    <a:noFill/>
                    <a:ln w="9525">
                      <a:noFill/>
                      <a:miter lim="800000"/>
                      <a:headEnd/>
                      <a:tailEnd/>
                    </a:ln>
                  </pic:spPr>
                </pic:pic>
              </a:graphicData>
            </a:graphic>
          </wp:inline>
        </w:drawing>
      </w:r>
    </w:p>
    <w:p w:rsidR="004F7F28" w:rsidRPr="00C02669" w:rsidRDefault="004F7F28" w:rsidP="004F7F28">
      <w:pPr>
        <w:pStyle w:val="NormalWeb"/>
        <w:spacing w:before="0" w:beforeAutospacing="0" w:after="0" w:afterAutospacing="0"/>
        <w:jc w:val="both"/>
        <w:rPr>
          <w:rFonts w:ascii="Tw Cen MT" w:hAnsi="Tw Cen MT" w:cs="Arial"/>
          <w:color w:val="000000" w:themeColor="text1"/>
        </w:rPr>
      </w:pPr>
      <w:r w:rsidRPr="00C02669">
        <w:rPr>
          <w:rStyle w:val="Strong"/>
          <w:rFonts w:ascii="Tw Cen MT" w:eastAsiaTheme="majorEastAsia" w:hAnsi="Tw Cen MT" w:cs="Arial"/>
          <w:color w:val="000000" w:themeColor="text1"/>
          <w:bdr w:val="none" w:sz="0" w:space="0" w:color="auto" w:frame="1"/>
        </w:rPr>
        <w:t>Output:</w:t>
      </w:r>
    </w:p>
    <w:p w:rsidR="004F7F28" w:rsidRPr="00C02669" w:rsidRDefault="004F7F28" w:rsidP="004F7F28">
      <w:pPr>
        <w:spacing w:after="0"/>
        <w:jc w:val="both"/>
        <w:rPr>
          <w:rFonts w:ascii="Tw Cen MT" w:hAnsi="Tw Cen MT" w:cs="Arial"/>
          <w:color w:val="000000" w:themeColor="text1"/>
          <w:sz w:val="24"/>
          <w:szCs w:val="24"/>
        </w:rPr>
      </w:pPr>
      <w:r w:rsidRPr="00C02669">
        <w:rPr>
          <w:rStyle w:val="crayon-title"/>
          <w:rFonts w:ascii="Tw Cen MT" w:hAnsi="Tw Cen MT" w:cs="Arial"/>
          <w:color w:val="000000" w:themeColor="text1"/>
          <w:sz w:val="24"/>
          <w:szCs w:val="24"/>
          <w:bdr w:val="none" w:sz="0" w:space="0" w:color="auto" w:frame="1"/>
        </w:rPr>
        <w:t>Output</w:t>
      </w:r>
    </w:p>
    <w:tbl>
      <w:tblPr>
        <w:tblW w:w="0" w:type="auto"/>
        <w:tblCellSpacing w:w="15" w:type="dxa"/>
        <w:tblCellMar>
          <w:top w:w="15" w:type="dxa"/>
          <w:left w:w="15" w:type="dxa"/>
          <w:bottom w:w="15" w:type="dxa"/>
          <w:right w:w="15" w:type="dxa"/>
        </w:tblCellMar>
        <w:tblLook w:val="04A0"/>
      </w:tblPr>
      <w:tblGrid>
        <w:gridCol w:w="340"/>
        <w:gridCol w:w="5434"/>
      </w:tblGrid>
      <w:tr w:rsidR="004F7F28" w:rsidRPr="00C02669" w:rsidTr="000A52DC">
        <w:trPr>
          <w:tblCellSpacing w:w="15" w:type="dxa"/>
        </w:trPr>
        <w:tc>
          <w:tcPr>
            <w:tcW w:w="0" w:type="auto"/>
            <w:tcBorders>
              <w:top w:val="nil"/>
              <w:left w:val="nil"/>
              <w:bottom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3</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4</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5</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6</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7</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8</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9</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10</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11</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12</w:t>
            </w:r>
          </w:p>
          <w:p w:rsidR="004F7F28" w:rsidRPr="00C02669" w:rsidRDefault="004F7F28" w:rsidP="000A52DC">
            <w:pPr>
              <w:spacing w:after="0"/>
              <w:jc w:val="both"/>
              <w:rPr>
                <w:rFonts w:ascii="Tw Cen MT" w:hAnsi="Tw Cen MT" w:cs="Arial"/>
                <w:color w:val="000000" w:themeColor="text1"/>
                <w:sz w:val="24"/>
                <w:szCs w:val="24"/>
              </w:rPr>
            </w:pPr>
            <w:r w:rsidRPr="00C02669">
              <w:rPr>
                <w:rFonts w:ascii="Tw Cen MT" w:hAnsi="Tw Cen MT" w:cs="Arial"/>
                <w:color w:val="000000" w:themeColor="text1"/>
                <w:sz w:val="24"/>
                <w:szCs w:val="24"/>
              </w:rPr>
              <w:t>13</w:t>
            </w:r>
          </w:p>
        </w:tc>
        <w:tc>
          <w:tcPr>
            <w:tcW w:w="5389" w:type="dxa"/>
            <w:tcBorders>
              <w:top w:val="nil"/>
              <w:left w:val="nil"/>
              <w:bottom w:val="nil"/>
              <w:right w:val="nil"/>
            </w:tcBorders>
            <w:vAlign w:val="center"/>
            <w:hideMark/>
          </w:tcPr>
          <w:p w:rsidR="004F7F28" w:rsidRPr="00C02669" w:rsidRDefault="004F7F28" w:rsidP="000A52DC">
            <w:pPr>
              <w:spacing w:after="0"/>
              <w:jc w:val="both"/>
              <w:rPr>
                <w:rFonts w:ascii="Tw Cen MT" w:hAnsi="Tw Cen MT" w:cs="Arial"/>
                <w:color w:val="000000" w:themeColor="text1"/>
                <w:sz w:val="24"/>
                <w:szCs w:val="24"/>
              </w:rPr>
            </w:pPr>
            <w:r w:rsidRPr="00C02669">
              <w:rPr>
                <w:rStyle w:val="crayon-i"/>
                <w:rFonts w:ascii="Tw Cen MT" w:hAnsi="Tw Cen MT" w:cs="Arial"/>
                <w:color w:val="000000" w:themeColor="text1"/>
                <w:sz w:val="24"/>
                <w:szCs w:val="24"/>
                <w:bdr w:val="none" w:sz="0" w:space="0" w:color="auto" w:frame="1"/>
              </w:rPr>
              <w:t>Enter</w:t>
            </w:r>
            <w:r w:rsidRPr="00C02669">
              <w:rPr>
                <w:rStyle w:val="crayon-h"/>
                <w:rFonts w:ascii="Tw Cen MT" w:hAnsi="Tw Cen MT" w:cs="Arial"/>
                <w:color w:val="000000" w:themeColor="text1"/>
                <w:sz w:val="24"/>
                <w:szCs w:val="24"/>
                <w:bdr w:val="none" w:sz="0" w:space="0" w:color="auto" w:frame="1"/>
              </w:rPr>
              <w:t xml:space="preserve"> </w:t>
            </w:r>
            <w:r w:rsidRPr="00C02669">
              <w:rPr>
                <w:rStyle w:val="crayon-v"/>
                <w:rFonts w:ascii="Tw Cen MT" w:hAnsi="Tw Cen MT" w:cs="Arial"/>
                <w:color w:val="000000" w:themeColor="text1"/>
                <w:sz w:val="24"/>
                <w:szCs w:val="24"/>
                <w:bdr w:val="none" w:sz="0" w:space="0" w:color="auto" w:frame="1"/>
              </w:rPr>
              <w:t>N</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cn"/>
                <w:rFonts w:ascii="Tw Cen MT" w:hAnsi="Tw Cen MT" w:cs="Arial"/>
                <w:color w:val="000000" w:themeColor="text1"/>
                <w:sz w:val="24"/>
                <w:szCs w:val="24"/>
                <w:bdr w:val="none" w:sz="0" w:space="0" w:color="auto" w:frame="1"/>
              </w:rPr>
              <w:t>10</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e"/>
                <w:rFonts w:ascii="Tw Cen MT" w:hAnsi="Tw Cen MT" w:cs="Arial"/>
                <w:color w:val="000000" w:themeColor="text1"/>
                <w:sz w:val="24"/>
                <w:szCs w:val="24"/>
                <w:bdr w:val="none" w:sz="0" w:space="0" w:color="auto" w:frame="1"/>
              </w:rPr>
              <w:t xml:space="preserve">Enter </w:t>
            </w:r>
            <w:r w:rsidRPr="00C02669">
              <w:rPr>
                <w:rStyle w:val="crayon-v"/>
                <w:rFonts w:ascii="Tw Cen MT" w:hAnsi="Tw Cen MT" w:cs="Arial"/>
                <w:color w:val="000000" w:themeColor="text1"/>
                <w:sz w:val="24"/>
                <w:szCs w:val="24"/>
                <w:bdr w:val="none" w:sz="0" w:space="0" w:color="auto" w:frame="1"/>
              </w:rPr>
              <w:t>Symbol</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r w:rsidRPr="00C02669">
              <w:rPr>
                <w:rStyle w:val="crayon-h"/>
                <w:rFonts w:ascii="Tw Cen MT" w:hAnsi="Tw Cen MT" w:cs="Arial"/>
                <w:color w:val="000000" w:themeColor="text1"/>
                <w:sz w:val="24"/>
                <w:szCs w:val="24"/>
                <w:bdr w:val="none" w:sz="0" w:space="0" w:color="auto" w:frame="1"/>
              </w:rPr>
              <w:t xml:space="preserve"> </w:t>
            </w: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p w:rsidR="004F7F28" w:rsidRPr="00C02669" w:rsidRDefault="004F7F28" w:rsidP="000A52DC">
            <w:pPr>
              <w:spacing w:after="0"/>
              <w:jc w:val="both"/>
              <w:rPr>
                <w:rFonts w:ascii="Tw Cen MT" w:hAnsi="Tw Cen MT" w:cs="Arial"/>
                <w:color w:val="000000" w:themeColor="text1"/>
                <w:sz w:val="24"/>
                <w:szCs w:val="24"/>
              </w:rPr>
            </w:pPr>
            <w:r w:rsidRPr="00C02669">
              <w:rPr>
                <w:rStyle w:val="crayon-o"/>
                <w:rFonts w:ascii="Tw Cen MT" w:hAnsi="Tw Cen MT" w:cs="Arial"/>
                <w:color w:val="000000" w:themeColor="text1"/>
                <w:sz w:val="24"/>
                <w:szCs w:val="24"/>
                <w:bdr w:val="none" w:sz="0" w:space="0" w:color="auto" w:frame="1"/>
              </w:rPr>
              <w:t>*</w:t>
            </w:r>
          </w:p>
        </w:tc>
      </w:tr>
    </w:tbl>
    <w:p w:rsidR="004F7F28" w:rsidRPr="00C02669" w:rsidRDefault="004F7F28" w:rsidP="004F7F28">
      <w:pPr>
        <w:spacing w:after="0"/>
        <w:ind w:right="-432"/>
        <w:jc w:val="both"/>
        <w:rPr>
          <w:rFonts w:ascii="Tw Cen MT" w:hAnsi="Tw Cen MT" w:cs="Arial"/>
          <w:b/>
          <w:bCs/>
          <w:color w:val="000000" w:themeColor="text1"/>
          <w:sz w:val="24"/>
          <w:szCs w:val="24"/>
          <w:bdr w:val="none" w:sz="0" w:space="0" w:color="auto" w:frame="1"/>
          <w:shd w:val="clear" w:color="auto" w:fill="FFFFFF"/>
        </w:rPr>
      </w:pPr>
    </w:p>
    <w:p w:rsidR="004F7F28" w:rsidRPr="00C50182" w:rsidRDefault="004F7F28">
      <w:pPr>
        <w:rPr>
          <w:b/>
          <w:sz w:val="28"/>
        </w:rPr>
      </w:pPr>
    </w:p>
    <w:sectPr w:rsidR="004F7F28" w:rsidRPr="00C50182" w:rsidSect="00DD26E8">
      <w:footerReference w:type="default" r:id="rId357"/>
      <w:pgSz w:w="12240" w:h="15840"/>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B266E" w:rsidRDefault="002B266E" w:rsidP="00DD26E8">
      <w:pPr>
        <w:spacing w:after="0" w:line="240" w:lineRule="auto"/>
      </w:pPr>
      <w:r>
        <w:separator/>
      </w:r>
    </w:p>
  </w:endnote>
  <w:endnote w:type="continuationSeparator" w:id="0">
    <w:p w:rsidR="002B266E" w:rsidRDefault="002B266E" w:rsidP="00DD26E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4B4" w:rsidRPr="00573A09" w:rsidRDefault="003E14B4">
    <w:pPr>
      <w:pStyle w:val="Footer"/>
      <w:pBdr>
        <w:top w:val="thinThickSmallGap" w:sz="24" w:space="1" w:color="622423" w:themeColor="accent2" w:themeShade="7F"/>
      </w:pBdr>
      <w:rPr>
        <w:rFonts w:ascii="Tw Cen MT" w:hAnsi="Tw Cen MT"/>
        <w:b/>
      </w:rPr>
    </w:pPr>
    <w:r w:rsidRPr="00573A09">
      <w:rPr>
        <w:rFonts w:ascii="Tw Cen MT" w:hAnsi="Tw Cen MT"/>
        <w:b/>
      </w:rPr>
      <w:t xml:space="preserve">Prepared and designed by </w:t>
    </w:r>
    <w:proofErr w:type="spellStart"/>
    <w:r w:rsidRPr="00573A09">
      <w:rPr>
        <w:rFonts w:ascii="Tw Cen MT" w:hAnsi="Tw Cen MT"/>
        <w:b/>
      </w:rPr>
      <w:t>BhargavaGidijala_MCA</w:t>
    </w:r>
    <w:proofErr w:type="spellEnd"/>
    <w:r w:rsidRPr="00573A09">
      <w:rPr>
        <w:rFonts w:ascii="Tw Cen MT" w:hAnsi="Tw Cen MT"/>
        <w:b/>
      </w:rPr>
      <w:ptab w:relativeTo="margin" w:alignment="right" w:leader="none"/>
    </w:r>
    <w:r w:rsidRPr="00573A09">
      <w:rPr>
        <w:rFonts w:ascii="Tw Cen MT" w:hAnsi="Tw Cen MT"/>
        <w:b/>
      </w:rPr>
      <w:t xml:space="preserve">Page </w:t>
    </w:r>
    <w:r w:rsidRPr="00573A09">
      <w:rPr>
        <w:rFonts w:ascii="Tw Cen MT" w:hAnsi="Tw Cen MT"/>
        <w:b/>
      </w:rPr>
      <w:fldChar w:fldCharType="begin"/>
    </w:r>
    <w:r w:rsidRPr="00573A09">
      <w:rPr>
        <w:rFonts w:ascii="Tw Cen MT" w:hAnsi="Tw Cen MT"/>
        <w:b/>
      </w:rPr>
      <w:instrText xml:space="preserve"> PAGE   \* MERGEFORMAT </w:instrText>
    </w:r>
    <w:r w:rsidRPr="00573A09">
      <w:rPr>
        <w:rFonts w:ascii="Tw Cen MT" w:hAnsi="Tw Cen MT"/>
        <w:b/>
      </w:rPr>
      <w:fldChar w:fldCharType="separate"/>
    </w:r>
    <w:r w:rsidR="004F7F28">
      <w:rPr>
        <w:rFonts w:ascii="Tw Cen MT" w:hAnsi="Tw Cen MT"/>
        <w:b/>
        <w:noProof/>
      </w:rPr>
      <w:t>222</w:t>
    </w:r>
    <w:r w:rsidRPr="00573A09">
      <w:rPr>
        <w:rFonts w:ascii="Tw Cen MT" w:hAnsi="Tw Cen MT"/>
        <w:b/>
      </w:rPr>
      <w:fldChar w:fldCharType="end"/>
    </w:r>
  </w:p>
  <w:p w:rsidR="003E14B4" w:rsidRPr="00573A09" w:rsidRDefault="003E14B4">
    <w:pPr>
      <w:pStyle w:val="Footer"/>
      <w:rPr>
        <w:rFonts w:ascii="Tw Cen MT" w:hAnsi="Tw Cen MT"/>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B266E" w:rsidRDefault="002B266E" w:rsidP="00DD26E8">
      <w:pPr>
        <w:spacing w:after="0" w:line="240" w:lineRule="auto"/>
      </w:pPr>
      <w:r>
        <w:separator/>
      </w:r>
    </w:p>
  </w:footnote>
  <w:footnote w:type="continuationSeparator" w:id="0">
    <w:p w:rsidR="002B266E" w:rsidRDefault="002B266E" w:rsidP="00DD26E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96260"/>
    <w:multiLevelType w:val="multilevel"/>
    <w:tmpl w:val="AEE0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07270E"/>
    <w:multiLevelType w:val="multilevel"/>
    <w:tmpl w:val="E3E2FA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47E7447"/>
    <w:multiLevelType w:val="multilevel"/>
    <w:tmpl w:val="139C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8223B8"/>
    <w:multiLevelType w:val="hybridMultilevel"/>
    <w:tmpl w:val="F60A6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1F6BA1"/>
    <w:multiLevelType w:val="multilevel"/>
    <w:tmpl w:val="79B2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4639A"/>
    <w:multiLevelType w:val="multilevel"/>
    <w:tmpl w:val="D1AC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E032F0"/>
    <w:multiLevelType w:val="multilevel"/>
    <w:tmpl w:val="BEC8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DB5A1A"/>
    <w:multiLevelType w:val="multilevel"/>
    <w:tmpl w:val="B25A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5F74D0"/>
    <w:multiLevelType w:val="multilevel"/>
    <w:tmpl w:val="599080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109427E9"/>
    <w:multiLevelType w:val="hybridMultilevel"/>
    <w:tmpl w:val="CD18C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1E2B4E"/>
    <w:multiLevelType w:val="multilevel"/>
    <w:tmpl w:val="3852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7002A5"/>
    <w:multiLevelType w:val="hybridMultilevel"/>
    <w:tmpl w:val="9BDE0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713DBF"/>
    <w:multiLevelType w:val="multilevel"/>
    <w:tmpl w:val="27A4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5D53E75"/>
    <w:multiLevelType w:val="multilevel"/>
    <w:tmpl w:val="A40627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16F72E5B"/>
    <w:multiLevelType w:val="multilevel"/>
    <w:tmpl w:val="3FD0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AE45C8D"/>
    <w:multiLevelType w:val="multilevel"/>
    <w:tmpl w:val="8E666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CD958D0"/>
    <w:multiLevelType w:val="hybridMultilevel"/>
    <w:tmpl w:val="4AF8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4F0E45"/>
    <w:multiLevelType w:val="multilevel"/>
    <w:tmpl w:val="617E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DE105BD"/>
    <w:multiLevelType w:val="hybridMultilevel"/>
    <w:tmpl w:val="CE123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12512A"/>
    <w:multiLevelType w:val="hybridMultilevel"/>
    <w:tmpl w:val="6BC0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DC7C42"/>
    <w:multiLevelType w:val="multilevel"/>
    <w:tmpl w:val="6322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3C74194"/>
    <w:multiLevelType w:val="multilevel"/>
    <w:tmpl w:val="048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41334D9"/>
    <w:multiLevelType w:val="multilevel"/>
    <w:tmpl w:val="499423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25415FBE"/>
    <w:multiLevelType w:val="multilevel"/>
    <w:tmpl w:val="B232C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5992A08"/>
    <w:multiLevelType w:val="multilevel"/>
    <w:tmpl w:val="6A40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6943D1E"/>
    <w:multiLevelType w:val="multilevel"/>
    <w:tmpl w:val="C5B2C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6BF345C"/>
    <w:multiLevelType w:val="multilevel"/>
    <w:tmpl w:val="C994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7E078A8"/>
    <w:multiLevelType w:val="multilevel"/>
    <w:tmpl w:val="2050D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7FC2E69"/>
    <w:multiLevelType w:val="multilevel"/>
    <w:tmpl w:val="670E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9445E27"/>
    <w:multiLevelType w:val="multilevel"/>
    <w:tmpl w:val="8DDC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96A033E"/>
    <w:multiLevelType w:val="multilevel"/>
    <w:tmpl w:val="3E583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9A83AF5"/>
    <w:multiLevelType w:val="multilevel"/>
    <w:tmpl w:val="30BC17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nsid w:val="2A3E4C84"/>
    <w:multiLevelType w:val="multilevel"/>
    <w:tmpl w:val="6D249D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2B797999"/>
    <w:multiLevelType w:val="multilevel"/>
    <w:tmpl w:val="4D400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CD40F99"/>
    <w:multiLevelType w:val="hybridMultilevel"/>
    <w:tmpl w:val="4BE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DB83173"/>
    <w:multiLevelType w:val="multilevel"/>
    <w:tmpl w:val="9762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F2A231C"/>
    <w:multiLevelType w:val="multilevel"/>
    <w:tmpl w:val="30549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F3D6B5C"/>
    <w:multiLevelType w:val="multilevel"/>
    <w:tmpl w:val="06F660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31B9492F"/>
    <w:multiLevelType w:val="multilevel"/>
    <w:tmpl w:val="8EC213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33CA0064"/>
    <w:multiLevelType w:val="multilevel"/>
    <w:tmpl w:val="3DF0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41D6E0F"/>
    <w:multiLevelType w:val="multilevel"/>
    <w:tmpl w:val="F88CA8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35972535"/>
    <w:multiLevelType w:val="multilevel"/>
    <w:tmpl w:val="1F52E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6DA0D48"/>
    <w:multiLevelType w:val="multilevel"/>
    <w:tmpl w:val="7818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8A2627C"/>
    <w:multiLevelType w:val="multilevel"/>
    <w:tmpl w:val="03E26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9106463"/>
    <w:multiLevelType w:val="hybridMultilevel"/>
    <w:tmpl w:val="E0B07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93150FC"/>
    <w:multiLevelType w:val="hybridMultilevel"/>
    <w:tmpl w:val="8E527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9A24359"/>
    <w:multiLevelType w:val="multilevel"/>
    <w:tmpl w:val="EF588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ABA32CA"/>
    <w:multiLevelType w:val="multilevel"/>
    <w:tmpl w:val="5194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B1C53F3"/>
    <w:multiLevelType w:val="hybridMultilevel"/>
    <w:tmpl w:val="1FA0A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B6F52C4"/>
    <w:multiLevelType w:val="multilevel"/>
    <w:tmpl w:val="C1764E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nsid w:val="3C043783"/>
    <w:multiLevelType w:val="multilevel"/>
    <w:tmpl w:val="B05E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CAE12DD"/>
    <w:multiLevelType w:val="multilevel"/>
    <w:tmpl w:val="A692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E5A3D85"/>
    <w:multiLevelType w:val="multilevel"/>
    <w:tmpl w:val="92F4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1FA5613"/>
    <w:multiLevelType w:val="multilevel"/>
    <w:tmpl w:val="AC6C4C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nsid w:val="422D7255"/>
    <w:multiLevelType w:val="multilevel"/>
    <w:tmpl w:val="CA32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48C6ED2"/>
    <w:multiLevelType w:val="multilevel"/>
    <w:tmpl w:val="897844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nsid w:val="4BB11C90"/>
    <w:multiLevelType w:val="multilevel"/>
    <w:tmpl w:val="05F8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DA0340F"/>
    <w:multiLevelType w:val="hybridMultilevel"/>
    <w:tmpl w:val="4F4C6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4439E5"/>
    <w:multiLevelType w:val="multilevel"/>
    <w:tmpl w:val="7C34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FD43916"/>
    <w:multiLevelType w:val="multilevel"/>
    <w:tmpl w:val="68608A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nsid w:val="51196289"/>
    <w:multiLevelType w:val="multilevel"/>
    <w:tmpl w:val="D89098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nsid w:val="52530D1E"/>
    <w:multiLevelType w:val="multilevel"/>
    <w:tmpl w:val="F0463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3757E1E"/>
    <w:multiLevelType w:val="multilevel"/>
    <w:tmpl w:val="5450F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58773A4"/>
    <w:multiLevelType w:val="multilevel"/>
    <w:tmpl w:val="36443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5F26916"/>
    <w:multiLevelType w:val="multilevel"/>
    <w:tmpl w:val="6074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9DF7D09"/>
    <w:multiLevelType w:val="multilevel"/>
    <w:tmpl w:val="23747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B452679"/>
    <w:multiLevelType w:val="hybridMultilevel"/>
    <w:tmpl w:val="7996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1C77EF"/>
    <w:multiLevelType w:val="multilevel"/>
    <w:tmpl w:val="D66E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D000517"/>
    <w:multiLevelType w:val="multilevel"/>
    <w:tmpl w:val="D2906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D8E4941"/>
    <w:multiLevelType w:val="multilevel"/>
    <w:tmpl w:val="13A4F4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nsid w:val="5E95469D"/>
    <w:multiLevelType w:val="multilevel"/>
    <w:tmpl w:val="81865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EC75472"/>
    <w:multiLevelType w:val="multilevel"/>
    <w:tmpl w:val="B8FC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0C94695"/>
    <w:multiLevelType w:val="multilevel"/>
    <w:tmpl w:val="01CEA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7F916E1"/>
    <w:multiLevelType w:val="multilevel"/>
    <w:tmpl w:val="BF7EE5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nsid w:val="68485729"/>
    <w:multiLevelType w:val="multilevel"/>
    <w:tmpl w:val="1FB49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AB91BE8"/>
    <w:multiLevelType w:val="multilevel"/>
    <w:tmpl w:val="9942E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ABA20B5"/>
    <w:multiLevelType w:val="hybridMultilevel"/>
    <w:tmpl w:val="DAD4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DAB7554"/>
    <w:multiLevelType w:val="multilevel"/>
    <w:tmpl w:val="B3F2DE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nsid w:val="6F4C0487"/>
    <w:multiLevelType w:val="multilevel"/>
    <w:tmpl w:val="AF4ED6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nsid w:val="6FE32326"/>
    <w:multiLevelType w:val="multilevel"/>
    <w:tmpl w:val="22FA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1701AA9"/>
    <w:multiLevelType w:val="multilevel"/>
    <w:tmpl w:val="EEBC21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nsid w:val="72E34A28"/>
    <w:multiLevelType w:val="multilevel"/>
    <w:tmpl w:val="2A3A71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nsid w:val="72EE6AF9"/>
    <w:multiLevelType w:val="multilevel"/>
    <w:tmpl w:val="4074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3583B7A"/>
    <w:multiLevelType w:val="hybridMultilevel"/>
    <w:tmpl w:val="DE26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56569AA"/>
    <w:multiLevelType w:val="multilevel"/>
    <w:tmpl w:val="C2C0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6E63001"/>
    <w:multiLevelType w:val="multilevel"/>
    <w:tmpl w:val="A584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7140212"/>
    <w:multiLevelType w:val="multilevel"/>
    <w:tmpl w:val="4AE6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8871CF8"/>
    <w:multiLevelType w:val="multilevel"/>
    <w:tmpl w:val="FECA1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9980E62"/>
    <w:multiLevelType w:val="multilevel"/>
    <w:tmpl w:val="DEFE4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AC5296B"/>
    <w:multiLevelType w:val="multilevel"/>
    <w:tmpl w:val="5354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B90D37"/>
    <w:multiLevelType w:val="multilevel"/>
    <w:tmpl w:val="6A26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D45225E"/>
    <w:multiLevelType w:val="multilevel"/>
    <w:tmpl w:val="30F8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D587D0E"/>
    <w:multiLevelType w:val="multilevel"/>
    <w:tmpl w:val="BF40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DD11DC9"/>
    <w:multiLevelType w:val="multilevel"/>
    <w:tmpl w:val="D490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E9B6721"/>
    <w:multiLevelType w:val="multilevel"/>
    <w:tmpl w:val="73EE0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58"/>
  </w:num>
  <w:num w:numId="3">
    <w:abstractNumId w:val="42"/>
  </w:num>
  <w:num w:numId="4">
    <w:abstractNumId w:val="36"/>
  </w:num>
  <w:num w:numId="5">
    <w:abstractNumId w:val="21"/>
  </w:num>
  <w:num w:numId="6">
    <w:abstractNumId w:val="13"/>
  </w:num>
  <w:num w:numId="7">
    <w:abstractNumId w:val="46"/>
  </w:num>
  <w:num w:numId="8">
    <w:abstractNumId w:val="30"/>
  </w:num>
  <w:num w:numId="9">
    <w:abstractNumId w:val="25"/>
  </w:num>
  <w:num w:numId="10">
    <w:abstractNumId w:val="74"/>
  </w:num>
  <w:num w:numId="11">
    <w:abstractNumId w:val="41"/>
  </w:num>
  <w:num w:numId="12">
    <w:abstractNumId w:val="33"/>
  </w:num>
  <w:num w:numId="13">
    <w:abstractNumId w:val="68"/>
  </w:num>
  <w:num w:numId="14">
    <w:abstractNumId w:val="5"/>
  </w:num>
  <w:num w:numId="15">
    <w:abstractNumId w:val="10"/>
  </w:num>
  <w:num w:numId="16">
    <w:abstractNumId w:val="1"/>
  </w:num>
  <w:num w:numId="17">
    <w:abstractNumId w:val="94"/>
  </w:num>
  <w:num w:numId="18">
    <w:abstractNumId w:val="51"/>
  </w:num>
  <w:num w:numId="19">
    <w:abstractNumId w:val="37"/>
  </w:num>
  <w:num w:numId="20">
    <w:abstractNumId w:val="75"/>
  </w:num>
  <w:num w:numId="21">
    <w:abstractNumId w:val="78"/>
  </w:num>
  <w:num w:numId="22">
    <w:abstractNumId w:val="81"/>
  </w:num>
  <w:num w:numId="23">
    <w:abstractNumId w:val="85"/>
  </w:num>
  <w:num w:numId="24">
    <w:abstractNumId w:val="87"/>
  </w:num>
  <w:num w:numId="25">
    <w:abstractNumId w:val="62"/>
  </w:num>
  <w:num w:numId="26">
    <w:abstractNumId w:val="23"/>
  </w:num>
  <w:num w:numId="27">
    <w:abstractNumId w:val="69"/>
  </w:num>
  <w:num w:numId="28">
    <w:abstractNumId w:val="53"/>
  </w:num>
  <w:num w:numId="29">
    <w:abstractNumId w:val="60"/>
  </w:num>
  <w:num w:numId="30">
    <w:abstractNumId w:val="26"/>
  </w:num>
  <w:num w:numId="31">
    <w:abstractNumId w:val="56"/>
  </w:num>
  <w:num w:numId="32">
    <w:abstractNumId w:val="72"/>
  </w:num>
  <w:num w:numId="33">
    <w:abstractNumId w:val="2"/>
  </w:num>
  <w:num w:numId="34">
    <w:abstractNumId w:val="47"/>
  </w:num>
  <w:num w:numId="35">
    <w:abstractNumId w:val="4"/>
  </w:num>
  <w:num w:numId="36">
    <w:abstractNumId w:val="86"/>
  </w:num>
  <w:num w:numId="37">
    <w:abstractNumId w:val="67"/>
  </w:num>
  <w:num w:numId="38">
    <w:abstractNumId w:val="61"/>
  </w:num>
  <w:num w:numId="39">
    <w:abstractNumId w:val="91"/>
  </w:num>
  <w:num w:numId="40">
    <w:abstractNumId w:val="50"/>
  </w:num>
  <w:num w:numId="41">
    <w:abstractNumId w:val="54"/>
  </w:num>
  <w:num w:numId="42">
    <w:abstractNumId w:val="24"/>
  </w:num>
  <w:num w:numId="43">
    <w:abstractNumId w:val="15"/>
  </w:num>
  <w:num w:numId="44">
    <w:abstractNumId w:val="0"/>
  </w:num>
  <w:num w:numId="45">
    <w:abstractNumId w:val="12"/>
  </w:num>
  <w:num w:numId="46">
    <w:abstractNumId w:val="89"/>
  </w:num>
  <w:num w:numId="47">
    <w:abstractNumId w:val="6"/>
  </w:num>
  <w:num w:numId="48">
    <w:abstractNumId w:val="14"/>
  </w:num>
  <w:num w:numId="49">
    <w:abstractNumId w:val="79"/>
  </w:num>
  <w:num w:numId="50">
    <w:abstractNumId w:val="29"/>
  </w:num>
  <w:num w:numId="51">
    <w:abstractNumId w:val="64"/>
  </w:num>
  <w:num w:numId="52">
    <w:abstractNumId w:val="71"/>
  </w:num>
  <w:num w:numId="53">
    <w:abstractNumId w:val="52"/>
  </w:num>
  <w:num w:numId="54">
    <w:abstractNumId w:val="90"/>
  </w:num>
  <w:num w:numId="55">
    <w:abstractNumId w:val="28"/>
  </w:num>
  <w:num w:numId="56">
    <w:abstractNumId w:val="70"/>
  </w:num>
  <w:num w:numId="57">
    <w:abstractNumId w:val="84"/>
  </w:num>
  <w:num w:numId="58">
    <w:abstractNumId w:val="7"/>
  </w:num>
  <w:num w:numId="59">
    <w:abstractNumId w:val="35"/>
  </w:num>
  <w:num w:numId="60">
    <w:abstractNumId w:val="93"/>
  </w:num>
  <w:num w:numId="61">
    <w:abstractNumId w:val="16"/>
  </w:num>
  <w:num w:numId="62">
    <w:abstractNumId w:val="20"/>
  </w:num>
  <w:num w:numId="63">
    <w:abstractNumId w:val="92"/>
  </w:num>
  <w:num w:numId="64">
    <w:abstractNumId w:val="82"/>
  </w:num>
  <w:num w:numId="65">
    <w:abstractNumId w:val="17"/>
  </w:num>
  <w:num w:numId="66">
    <w:abstractNumId w:val="83"/>
  </w:num>
  <w:num w:numId="67">
    <w:abstractNumId w:val="34"/>
  </w:num>
  <w:num w:numId="68">
    <w:abstractNumId w:val="48"/>
  </w:num>
  <w:num w:numId="69">
    <w:abstractNumId w:val="3"/>
  </w:num>
  <w:num w:numId="70">
    <w:abstractNumId w:val="9"/>
  </w:num>
  <w:num w:numId="71">
    <w:abstractNumId w:val="18"/>
  </w:num>
  <w:num w:numId="72">
    <w:abstractNumId w:val="44"/>
  </w:num>
  <w:num w:numId="73">
    <w:abstractNumId w:val="66"/>
  </w:num>
  <w:num w:numId="74">
    <w:abstractNumId w:val="57"/>
  </w:num>
  <w:num w:numId="75">
    <w:abstractNumId w:val="11"/>
  </w:num>
  <w:num w:numId="76">
    <w:abstractNumId w:val="19"/>
  </w:num>
  <w:num w:numId="77">
    <w:abstractNumId w:val="45"/>
  </w:num>
  <w:num w:numId="78">
    <w:abstractNumId w:val="76"/>
  </w:num>
  <w:num w:numId="79">
    <w:abstractNumId w:val="8"/>
  </w:num>
  <w:num w:numId="80">
    <w:abstractNumId w:val="65"/>
  </w:num>
  <w:num w:numId="81">
    <w:abstractNumId w:val="73"/>
  </w:num>
  <w:num w:numId="82">
    <w:abstractNumId w:val="59"/>
  </w:num>
  <w:num w:numId="83">
    <w:abstractNumId w:val="27"/>
  </w:num>
  <w:num w:numId="84">
    <w:abstractNumId w:val="43"/>
  </w:num>
  <w:num w:numId="85">
    <w:abstractNumId w:val="63"/>
  </w:num>
  <w:num w:numId="86">
    <w:abstractNumId w:val="31"/>
  </w:num>
  <w:num w:numId="87">
    <w:abstractNumId w:val="77"/>
  </w:num>
  <w:num w:numId="88">
    <w:abstractNumId w:val="32"/>
  </w:num>
  <w:num w:numId="89">
    <w:abstractNumId w:val="55"/>
  </w:num>
  <w:num w:numId="90">
    <w:abstractNumId w:val="80"/>
  </w:num>
  <w:num w:numId="91">
    <w:abstractNumId w:val="40"/>
  </w:num>
  <w:num w:numId="92">
    <w:abstractNumId w:val="49"/>
  </w:num>
  <w:num w:numId="93">
    <w:abstractNumId w:val="88"/>
  </w:num>
  <w:num w:numId="94">
    <w:abstractNumId w:val="22"/>
  </w:num>
  <w:num w:numId="95">
    <w:abstractNumId w:val="38"/>
  </w:num>
  <w:numIdMacAtCleanup w:val="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DD26E8"/>
    <w:rsid w:val="0005044B"/>
    <w:rsid w:val="00211EC4"/>
    <w:rsid w:val="00244D9B"/>
    <w:rsid w:val="002B266E"/>
    <w:rsid w:val="003A60A4"/>
    <w:rsid w:val="003E14B4"/>
    <w:rsid w:val="00407239"/>
    <w:rsid w:val="0049433E"/>
    <w:rsid w:val="004E57FB"/>
    <w:rsid w:val="004F7F28"/>
    <w:rsid w:val="00573A09"/>
    <w:rsid w:val="005E388E"/>
    <w:rsid w:val="006D7208"/>
    <w:rsid w:val="007065D2"/>
    <w:rsid w:val="00785958"/>
    <w:rsid w:val="009179BC"/>
    <w:rsid w:val="00A55311"/>
    <w:rsid w:val="00C50182"/>
    <w:rsid w:val="00DC57B4"/>
    <w:rsid w:val="00DD26E8"/>
    <w:rsid w:val="00DE70CA"/>
    <w:rsid w:val="00E71D41"/>
    <w:rsid w:val="00EC5C43"/>
    <w:rsid w:val="00F10004"/>
    <w:rsid w:val="00F763A7"/>
    <w:rsid w:val="00F912AF"/>
    <w:rsid w:val="00FF13D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65D2"/>
  </w:style>
  <w:style w:type="paragraph" w:styleId="Heading1">
    <w:name w:val="heading 1"/>
    <w:basedOn w:val="Normal"/>
    <w:next w:val="Normal"/>
    <w:link w:val="Heading1Char"/>
    <w:uiPriority w:val="9"/>
    <w:qFormat/>
    <w:rsid w:val="00F912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65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65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065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065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9433E"/>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D26E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D26E8"/>
  </w:style>
  <w:style w:type="paragraph" w:styleId="Footer">
    <w:name w:val="footer"/>
    <w:basedOn w:val="Normal"/>
    <w:link w:val="FooterChar"/>
    <w:uiPriority w:val="99"/>
    <w:unhideWhenUsed/>
    <w:rsid w:val="00DD2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6E8"/>
  </w:style>
  <w:style w:type="paragraph" w:styleId="BalloonText">
    <w:name w:val="Balloon Text"/>
    <w:basedOn w:val="Normal"/>
    <w:link w:val="BalloonTextChar"/>
    <w:uiPriority w:val="99"/>
    <w:semiHidden/>
    <w:unhideWhenUsed/>
    <w:rsid w:val="00573A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A09"/>
    <w:rPr>
      <w:rFonts w:ascii="Tahoma" w:hAnsi="Tahoma" w:cs="Tahoma"/>
      <w:sz w:val="16"/>
      <w:szCs w:val="16"/>
    </w:rPr>
  </w:style>
  <w:style w:type="paragraph" w:styleId="HTMLPreformatted">
    <w:name w:val="HTML Preformatted"/>
    <w:basedOn w:val="Normal"/>
    <w:link w:val="HTMLPreformattedChar"/>
    <w:uiPriority w:val="99"/>
    <w:unhideWhenUsed/>
    <w:rsid w:val="0070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065D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7065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065D2"/>
    <w:rPr>
      <w:rFonts w:asciiTheme="majorHAnsi" w:eastAsiaTheme="majorEastAsia" w:hAnsiTheme="majorHAnsi" w:cstheme="majorBidi"/>
      <w:b/>
      <w:bCs/>
      <w:i/>
      <w:iCs/>
      <w:color w:val="4F81BD" w:themeColor="accent1"/>
    </w:rPr>
  </w:style>
  <w:style w:type="character" w:customStyle="1" w:styleId="crayon-h">
    <w:name w:val="crayon-h"/>
    <w:basedOn w:val="DefaultParagraphFont"/>
    <w:rsid w:val="007065D2"/>
  </w:style>
  <w:style w:type="character" w:customStyle="1" w:styleId="crayon-e">
    <w:name w:val="crayon-e"/>
    <w:basedOn w:val="DefaultParagraphFont"/>
    <w:rsid w:val="007065D2"/>
  </w:style>
  <w:style w:type="character" w:customStyle="1" w:styleId="crayon-i">
    <w:name w:val="crayon-i"/>
    <w:basedOn w:val="DefaultParagraphFont"/>
    <w:rsid w:val="007065D2"/>
  </w:style>
  <w:style w:type="character" w:customStyle="1" w:styleId="crayon-o">
    <w:name w:val="crayon-o"/>
    <w:basedOn w:val="DefaultParagraphFont"/>
    <w:rsid w:val="007065D2"/>
  </w:style>
  <w:style w:type="character" w:customStyle="1" w:styleId="crayon-st">
    <w:name w:val="crayon-st"/>
    <w:basedOn w:val="DefaultParagraphFont"/>
    <w:rsid w:val="007065D2"/>
  </w:style>
  <w:style w:type="character" w:customStyle="1" w:styleId="crayon-cn">
    <w:name w:val="crayon-cn"/>
    <w:basedOn w:val="DefaultParagraphFont"/>
    <w:rsid w:val="007065D2"/>
  </w:style>
  <w:style w:type="character" w:customStyle="1" w:styleId="crayon-title">
    <w:name w:val="crayon-title"/>
    <w:basedOn w:val="DefaultParagraphFont"/>
    <w:rsid w:val="007065D2"/>
  </w:style>
  <w:style w:type="character" w:customStyle="1" w:styleId="crayon-language">
    <w:name w:val="crayon-language"/>
    <w:basedOn w:val="DefaultParagraphFont"/>
    <w:rsid w:val="007065D2"/>
  </w:style>
  <w:style w:type="paragraph" w:styleId="NormalWeb">
    <w:name w:val="Normal (Web)"/>
    <w:basedOn w:val="Normal"/>
    <w:uiPriority w:val="99"/>
    <w:unhideWhenUsed/>
    <w:rsid w:val="007065D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065D2"/>
    <w:rPr>
      <w:b/>
      <w:bCs/>
    </w:rPr>
  </w:style>
  <w:style w:type="character" w:customStyle="1" w:styleId="Heading2Char">
    <w:name w:val="Heading 2 Char"/>
    <w:basedOn w:val="DefaultParagraphFont"/>
    <w:link w:val="Heading2"/>
    <w:uiPriority w:val="9"/>
    <w:rsid w:val="007065D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rsid w:val="007065D2"/>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7065D2"/>
    <w:rPr>
      <w:color w:val="0000FF"/>
      <w:u w:val="single"/>
    </w:rPr>
  </w:style>
  <w:style w:type="character" w:customStyle="1" w:styleId="crayon-sy">
    <w:name w:val="crayon-sy"/>
    <w:basedOn w:val="DefaultParagraphFont"/>
    <w:rsid w:val="0049433E"/>
  </w:style>
  <w:style w:type="character" w:customStyle="1" w:styleId="crayon-v">
    <w:name w:val="crayon-v"/>
    <w:basedOn w:val="DefaultParagraphFont"/>
    <w:rsid w:val="0049433E"/>
  </w:style>
  <w:style w:type="character" w:customStyle="1" w:styleId="Heading6Char">
    <w:name w:val="Heading 6 Char"/>
    <w:basedOn w:val="DefaultParagraphFont"/>
    <w:link w:val="Heading6"/>
    <w:uiPriority w:val="9"/>
    <w:semiHidden/>
    <w:rsid w:val="0049433E"/>
    <w:rPr>
      <w:rFonts w:asciiTheme="majorHAnsi" w:eastAsiaTheme="majorEastAsia" w:hAnsiTheme="majorHAnsi" w:cstheme="majorBidi"/>
      <w:i/>
      <w:iCs/>
      <w:color w:val="243F60" w:themeColor="accent1" w:themeShade="7F"/>
    </w:rPr>
  </w:style>
  <w:style w:type="character" w:customStyle="1" w:styleId="Heading1Char">
    <w:name w:val="Heading 1 Char"/>
    <w:basedOn w:val="DefaultParagraphFont"/>
    <w:link w:val="Heading1"/>
    <w:uiPriority w:val="9"/>
    <w:rsid w:val="00F912AF"/>
    <w:rPr>
      <w:rFonts w:asciiTheme="majorHAnsi" w:eastAsiaTheme="majorEastAsia" w:hAnsiTheme="majorHAnsi" w:cstheme="majorBidi"/>
      <w:b/>
      <w:bCs/>
      <w:color w:val="365F91" w:themeColor="accent1" w:themeShade="BF"/>
      <w:sz w:val="28"/>
      <w:szCs w:val="28"/>
    </w:rPr>
  </w:style>
  <w:style w:type="character" w:customStyle="1" w:styleId="keyword">
    <w:name w:val="keyword"/>
    <w:basedOn w:val="DefaultParagraphFont"/>
    <w:rsid w:val="00F912AF"/>
  </w:style>
  <w:style w:type="character" w:customStyle="1" w:styleId="string">
    <w:name w:val="string"/>
    <w:basedOn w:val="DefaultParagraphFont"/>
    <w:rsid w:val="00F912AF"/>
  </w:style>
  <w:style w:type="character" w:customStyle="1" w:styleId="comment">
    <w:name w:val="comment"/>
    <w:basedOn w:val="DefaultParagraphFont"/>
    <w:rsid w:val="00F912AF"/>
  </w:style>
  <w:style w:type="character" w:customStyle="1" w:styleId="number">
    <w:name w:val="number"/>
    <w:basedOn w:val="DefaultParagraphFont"/>
    <w:rsid w:val="00F912AF"/>
  </w:style>
  <w:style w:type="character" w:customStyle="1" w:styleId="crayon-t">
    <w:name w:val="crayon-t"/>
    <w:basedOn w:val="DefaultParagraphFont"/>
    <w:rsid w:val="00F10004"/>
  </w:style>
  <w:style w:type="character" w:customStyle="1" w:styleId="crayon-s">
    <w:name w:val="crayon-s"/>
    <w:basedOn w:val="DefaultParagraphFont"/>
    <w:rsid w:val="00F10004"/>
  </w:style>
  <w:style w:type="character" w:styleId="Emphasis">
    <w:name w:val="Emphasis"/>
    <w:basedOn w:val="DefaultParagraphFont"/>
    <w:uiPriority w:val="20"/>
    <w:qFormat/>
    <w:rsid w:val="00F10004"/>
    <w:rPr>
      <w:i/>
      <w:iCs/>
    </w:rPr>
  </w:style>
  <w:style w:type="character" w:customStyle="1" w:styleId="hlight">
    <w:name w:val="hlight"/>
    <w:basedOn w:val="DefaultParagraphFont"/>
    <w:rsid w:val="003E14B4"/>
  </w:style>
  <w:style w:type="character" w:customStyle="1" w:styleId="highlight">
    <w:name w:val="highlight"/>
    <w:basedOn w:val="DefaultParagraphFont"/>
    <w:rsid w:val="00211EC4"/>
  </w:style>
  <w:style w:type="paragraph" w:customStyle="1" w:styleId="wp-caption-text">
    <w:name w:val="wp-caption-text"/>
    <w:basedOn w:val="Normal"/>
    <w:rsid w:val="00DE70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r">
    <w:name w:val="crayon-r"/>
    <w:basedOn w:val="DefaultParagraphFont"/>
    <w:rsid w:val="00DE70CA"/>
  </w:style>
  <w:style w:type="character" w:customStyle="1" w:styleId="crayon-c">
    <w:name w:val="crayon-c"/>
    <w:basedOn w:val="DefaultParagraphFont"/>
    <w:rsid w:val="00DE70CA"/>
  </w:style>
  <w:style w:type="character" w:customStyle="1" w:styleId="mn">
    <w:name w:val="mn"/>
    <w:basedOn w:val="DefaultParagraphFont"/>
    <w:rsid w:val="00A55311"/>
  </w:style>
  <w:style w:type="character" w:customStyle="1" w:styleId="mo">
    <w:name w:val="mo"/>
    <w:basedOn w:val="DefaultParagraphFont"/>
    <w:rsid w:val="00A55311"/>
  </w:style>
  <w:style w:type="character" w:customStyle="1" w:styleId="mi">
    <w:name w:val="mi"/>
    <w:basedOn w:val="DefaultParagraphFont"/>
    <w:rsid w:val="00A55311"/>
  </w:style>
  <w:style w:type="character" w:customStyle="1" w:styleId="crayon-m">
    <w:name w:val="crayon-m"/>
    <w:basedOn w:val="DefaultParagraphFont"/>
    <w:rsid w:val="003A60A4"/>
  </w:style>
  <w:style w:type="paragraph" w:styleId="ListParagraph">
    <w:name w:val="List Paragraph"/>
    <w:basedOn w:val="Normal"/>
    <w:uiPriority w:val="34"/>
    <w:qFormat/>
    <w:rsid w:val="003A60A4"/>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3.png"/><Relationship Id="rId303" Type="http://schemas.openxmlformats.org/officeDocument/2006/relationships/image" Target="media/image257.png"/><Relationship Id="rId21" Type="http://schemas.openxmlformats.org/officeDocument/2006/relationships/hyperlink" Target="https://javatutoring.com/command-line-arguments-java-with-examples/" TargetMode="External"/><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6.jpeg"/><Relationship Id="rId159" Type="http://schemas.openxmlformats.org/officeDocument/2006/relationships/image" Target="media/image136.jpeg"/><Relationship Id="rId324" Type="http://schemas.openxmlformats.org/officeDocument/2006/relationships/image" Target="media/image275.png"/><Relationship Id="rId345" Type="http://schemas.openxmlformats.org/officeDocument/2006/relationships/image" Target="media/image295.png"/><Relationship Id="rId170" Type="http://schemas.openxmlformats.org/officeDocument/2006/relationships/hyperlink" Target="http://javatutoring.com/do-while-java-examples/" TargetMode="External"/><Relationship Id="rId191" Type="http://schemas.openxmlformats.org/officeDocument/2006/relationships/image" Target="media/image163.png"/><Relationship Id="rId205" Type="http://schemas.openxmlformats.org/officeDocument/2006/relationships/image" Target="media/image173.png"/><Relationship Id="rId226" Type="http://schemas.openxmlformats.org/officeDocument/2006/relationships/image" Target="media/image192.png"/><Relationship Id="rId247" Type="http://schemas.openxmlformats.org/officeDocument/2006/relationships/image" Target="media/image208.png"/><Relationship Id="rId107" Type="http://schemas.openxmlformats.org/officeDocument/2006/relationships/image" Target="media/image87.png"/><Relationship Id="rId268" Type="http://schemas.openxmlformats.org/officeDocument/2006/relationships/image" Target="media/image228.png"/><Relationship Id="rId289" Type="http://schemas.openxmlformats.org/officeDocument/2006/relationships/image" Target="media/image243.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s://javatutoring.com/recursion-in-java/" TargetMode="External"/><Relationship Id="rId128" Type="http://schemas.openxmlformats.org/officeDocument/2006/relationships/image" Target="media/image106.png"/><Relationship Id="rId149" Type="http://schemas.openxmlformats.org/officeDocument/2006/relationships/image" Target="media/image127.png"/><Relationship Id="rId314" Type="http://schemas.openxmlformats.org/officeDocument/2006/relationships/image" Target="media/image265.png"/><Relationship Id="rId335" Type="http://schemas.openxmlformats.org/officeDocument/2006/relationships/image" Target="media/image286.png"/><Relationship Id="rId356" Type="http://schemas.openxmlformats.org/officeDocument/2006/relationships/image" Target="media/image306.png"/><Relationship Id="rId5" Type="http://schemas.openxmlformats.org/officeDocument/2006/relationships/footnotes" Target="footnotes.xml"/><Relationship Id="rId95" Type="http://schemas.openxmlformats.org/officeDocument/2006/relationships/hyperlink" Target="http://javatutoring.com/command-line-arguments-java-with-examples/" TargetMode="External"/><Relationship Id="rId160" Type="http://schemas.openxmlformats.org/officeDocument/2006/relationships/image" Target="media/image137.png"/><Relationship Id="rId181" Type="http://schemas.openxmlformats.org/officeDocument/2006/relationships/image" Target="media/image154.png"/><Relationship Id="rId216" Type="http://schemas.openxmlformats.org/officeDocument/2006/relationships/image" Target="media/image182.png"/><Relationship Id="rId237" Type="http://schemas.openxmlformats.org/officeDocument/2006/relationships/image" Target="media/image198.gif"/><Relationship Id="rId258" Type="http://schemas.openxmlformats.org/officeDocument/2006/relationships/image" Target="media/image218.png"/><Relationship Id="rId279" Type="http://schemas.openxmlformats.org/officeDocument/2006/relationships/hyperlink" Target="https://javatutoring.com/c-program-circumference-of-circle/" TargetMode="Externa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0.png"/><Relationship Id="rId118" Type="http://schemas.openxmlformats.org/officeDocument/2006/relationships/image" Target="media/image98.jpeg"/><Relationship Id="rId139" Type="http://schemas.openxmlformats.org/officeDocument/2006/relationships/image" Target="media/image117.png"/><Relationship Id="rId290" Type="http://schemas.openxmlformats.org/officeDocument/2006/relationships/image" Target="media/image244.png"/><Relationship Id="rId304" Type="http://schemas.openxmlformats.org/officeDocument/2006/relationships/image" Target="media/image258.jpeg"/><Relationship Id="rId325" Type="http://schemas.openxmlformats.org/officeDocument/2006/relationships/image" Target="media/image276.png"/><Relationship Id="rId346" Type="http://schemas.openxmlformats.org/officeDocument/2006/relationships/image" Target="media/image296.png"/><Relationship Id="rId85" Type="http://schemas.openxmlformats.org/officeDocument/2006/relationships/image" Target="media/image70.png"/><Relationship Id="rId150" Type="http://schemas.openxmlformats.org/officeDocument/2006/relationships/image" Target="media/image128.png"/><Relationship Id="rId171" Type="http://schemas.openxmlformats.org/officeDocument/2006/relationships/image" Target="media/image144.png"/><Relationship Id="rId192" Type="http://schemas.openxmlformats.org/officeDocument/2006/relationships/image" Target="media/image164.png"/><Relationship Id="rId206" Type="http://schemas.openxmlformats.org/officeDocument/2006/relationships/hyperlink" Target="https://javatutoring.com/java-generics-class-with-multiple-parameters/" TargetMode="External"/><Relationship Id="rId227" Type="http://schemas.openxmlformats.org/officeDocument/2006/relationships/image" Target="media/image193.png"/><Relationship Id="rId248" Type="http://schemas.openxmlformats.org/officeDocument/2006/relationships/image" Target="media/image209.png"/><Relationship Id="rId269" Type="http://schemas.openxmlformats.org/officeDocument/2006/relationships/image" Target="media/image229.jpe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88.png"/><Relationship Id="rId129" Type="http://schemas.openxmlformats.org/officeDocument/2006/relationships/image" Target="media/image107.png"/><Relationship Id="rId280" Type="http://schemas.openxmlformats.org/officeDocument/2006/relationships/hyperlink" Target="https://javatutoring.com/c-program-circumference-of-circle/" TargetMode="External"/><Relationship Id="rId315" Type="http://schemas.openxmlformats.org/officeDocument/2006/relationships/image" Target="media/image266.png"/><Relationship Id="rId336" Type="http://schemas.openxmlformats.org/officeDocument/2006/relationships/image" Target="media/image287.png"/><Relationship Id="rId357" Type="http://schemas.openxmlformats.org/officeDocument/2006/relationships/footer" Target="footer1.xml"/><Relationship Id="rId54" Type="http://schemas.openxmlformats.org/officeDocument/2006/relationships/image" Target="media/image45.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5.png"/><Relationship Id="rId217" Type="http://schemas.openxmlformats.org/officeDocument/2006/relationships/image" Target="media/image183.png"/><Relationship Id="rId6" Type="http://schemas.openxmlformats.org/officeDocument/2006/relationships/endnotes" Target="endnotes.xml"/><Relationship Id="rId238" Type="http://schemas.openxmlformats.org/officeDocument/2006/relationships/image" Target="media/image199.png"/><Relationship Id="rId259" Type="http://schemas.openxmlformats.org/officeDocument/2006/relationships/image" Target="media/image219.png"/><Relationship Id="rId23" Type="http://schemas.openxmlformats.org/officeDocument/2006/relationships/image" Target="media/image15.png"/><Relationship Id="rId119" Type="http://schemas.openxmlformats.org/officeDocument/2006/relationships/image" Target="media/image99.png"/><Relationship Id="rId270" Type="http://schemas.openxmlformats.org/officeDocument/2006/relationships/image" Target="media/image230.png"/><Relationship Id="rId291" Type="http://schemas.openxmlformats.org/officeDocument/2006/relationships/image" Target="media/image245.png"/><Relationship Id="rId305" Type="http://schemas.openxmlformats.org/officeDocument/2006/relationships/image" Target="media/image259.png"/><Relationship Id="rId326" Type="http://schemas.openxmlformats.org/officeDocument/2006/relationships/image" Target="media/image277.png"/><Relationship Id="rId347" Type="http://schemas.openxmlformats.org/officeDocument/2006/relationships/image" Target="media/image297.png"/><Relationship Id="rId44" Type="http://schemas.openxmlformats.org/officeDocument/2006/relationships/image" Target="media/image35.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45.png"/><Relationship Id="rId193" Type="http://schemas.openxmlformats.org/officeDocument/2006/relationships/image" Target="media/image165.png"/><Relationship Id="rId207" Type="http://schemas.openxmlformats.org/officeDocument/2006/relationships/hyperlink" Target="https://javatutoring.com/java-income-tax-calculator/" TargetMode="External"/><Relationship Id="rId228" Type="http://schemas.openxmlformats.org/officeDocument/2006/relationships/image" Target="media/image194.png"/><Relationship Id="rId249" Type="http://schemas.openxmlformats.org/officeDocument/2006/relationships/hyperlink" Target="https://javatutoring.com/c-program-trim-leading-white-space-characters-from-string/" TargetMode="External"/><Relationship Id="rId13" Type="http://schemas.openxmlformats.org/officeDocument/2006/relationships/image" Target="media/image7.png"/><Relationship Id="rId109" Type="http://schemas.openxmlformats.org/officeDocument/2006/relationships/image" Target="media/image89.png"/><Relationship Id="rId260" Type="http://schemas.openxmlformats.org/officeDocument/2006/relationships/image" Target="media/image220.png"/><Relationship Id="rId281" Type="http://schemas.openxmlformats.org/officeDocument/2006/relationships/image" Target="media/image235.png"/><Relationship Id="rId316" Type="http://schemas.openxmlformats.org/officeDocument/2006/relationships/image" Target="media/image267.png"/><Relationship Id="rId337" Type="http://schemas.openxmlformats.org/officeDocument/2006/relationships/image" Target="media/image288.png"/><Relationship Id="rId34" Type="http://schemas.openxmlformats.org/officeDocument/2006/relationships/image" Target="media/image25.png"/><Relationship Id="rId55" Type="http://schemas.openxmlformats.org/officeDocument/2006/relationships/hyperlink" Target="https://javatutoring.com/command-line-arguments-java-with-examples/" TargetMode="External"/><Relationship Id="rId76" Type="http://schemas.openxmlformats.org/officeDocument/2006/relationships/image" Target="media/image61.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19.png"/><Relationship Id="rId358" Type="http://schemas.openxmlformats.org/officeDocument/2006/relationships/fontTable" Target="fontTable.xml"/><Relationship Id="rId7" Type="http://schemas.openxmlformats.org/officeDocument/2006/relationships/image" Target="media/image1.png"/><Relationship Id="rId162" Type="http://schemas.openxmlformats.org/officeDocument/2006/relationships/image" Target="media/image139.png"/><Relationship Id="rId183" Type="http://schemas.openxmlformats.org/officeDocument/2006/relationships/hyperlink" Target="https://javatutoring.com/command-line-arguments-java-with-examples/" TargetMode="External"/><Relationship Id="rId218" Type="http://schemas.openxmlformats.org/officeDocument/2006/relationships/image" Target="media/image184.png"/><Relationship Id="rId239" Type="http://schemas.openxmlformats.org/officeDocument/2006/relationships/image" Target="media/image200.png"/><Relationship Id="rId250" Type="http://schemas.openxmlformats.org/officeDocument/2006/relationships/image" Target="media/image210.gif"/><Relationship Id="rId271" Type="http://schemas.openxmlformats.org/officeDocument/2006/relationships/image" Target="media/image231.png"/><Relationship Id="rId292" Type="http://schemas.openxmlformats.org/officeDocument/2006/relationships/image" Target="media/image246.png"/><Relationship Id="rId306" Type="http://schemas.openxmlformats.org/officeDocument/2006/relationships/hyperlink" Target="http://www.javaprogramshub.com/command-line-arguments-java-with-examples/" TargetMode="Externa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hyperlink" Target="https://www.javatpoint.com/java-tutorial" TargetMode="External"/><Relationship Id="rId110" Type="http://schemas.openxmlformats.org/officeDocument/2006/relationships/image" Target="media/image90.jpeg"/><Relationship Id="rId131" Type="http://schemas.openxmlformats.org/officeDocument/2006/relationships/image" Target="media/image109.png"/><Relationship Id="rId327" Type="http://schemas.openxmlformats.org/officeDocument/2006/relationships/image" Target="media/image278.png"/><Relationship Id="rId348" Type="http://schemas.openxmlformats.org/officeDocument/2006/relationships/image" Target="media/image298.png"/><Relationship Id="rId152" Type="http://schemas.openxmlformats.org/officeDocument/2006/relationships/image" Target="media/image130.png"/><Relationship Id="rId173" Type="http://schemas.openxmlformats.org/officeDocument/2006/relationships/image" Target="media/image146.png"/><Relationship Id="rId194" Type="http://schemas.openxmlformats.org/officeDocument/2006/relationships/image" Target="media/image166.png"/><Relationship Id="rId208" Type="http://schemas.openxmlformats.org/officeDocument/2006/relationships/image" Target="media/image174.png"/><Relationship Id="rId229" Type="http://schemas.openxmlformats.org/officeDocument/2006/relationships/hyperlink" Target="https://javatutoring.com/c-program-search-element-array/" TargetMode="External"/><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2.png"/><Relationship Id="rId282" Type="http://schemas.openxmlformats.org/officeDocument/2006/relationships/image" Target="media/image236.png"/><Relationship Id="rId317" Type="http://schemas.openxmlformats.org/officeDocument/2006/relationships/image" Target="media/image268.png"/><Relationship Id="rId338" Type="http://schemas.openxmlformats.org/officeDocument/2006/relationships/image" Target="media/image289.png"/><Relationship Id="rId359"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56.png"/><Relationship Id="rId219" Type="http://schemas.openxmlformats.org/officeDocument/2006/relationships/image" Target="media/image185.png"/><Relationship Id="rId230" Type="http://schemas.openxmlformats.org/officeDocument/2006/relationships/hyperlink" Target="https://javatutoring.com/c-program-to-put-even-and-odd-elements-of-array-into-two-separate-arrays/" TargetMode="External"/><Relationship Id="rId251" Type="http://schemas.openxmlformats.org/officeDocument/2006/relationships/image" Target="media/image211.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3.png"/><Relationship Id="rId272" Type="http://schemas.openxmlformats.org/officeDocument/2006/relationships/image" Target="media/image232.png"/><Relationship Id="rId293" Type="http://schemas.openxmlformats.org/officeDocument/2006/relationships/image" Target="media/image247.png"/><Relationship Id="rId307" Type="http://schemas.openxmlformats.org/officeDocument/2006/relationships/image" Target="media/image260.png"/><Relationship Id="rId328" Type="http://schemas.openxmlformats.org/officeDocument/2006/relationships/image" Target="media/image279.png"/><Relationship Id="rId349" Type="http://schemas.openxmlformats.org/officeDocument/2006/relationships/image" Target="media/image299.png"/><Relationship Id="rId88" Type="http://schemas.openxmlformats.org/officeDocument/2006/relationships/hyperlink" Target="https://www.javatpoint.com/post/java-random" TargetMode="External"/><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hyperlink" Target="http://ncalculators.com/digital-computation/decimal-octal-converter.htm" TargetMode="External"/><Relationship Id="rId174" Type="http://schemas.openxmlformats.org/officeDocument/2006/relationships/image" Target="media/image147.jpeg"/><Relationship Id="rId195" Type="http://schemas.openxmlformats.org/officeDocument/2006/relationships/image" Target="media/image167.png"/><Relationship Id="rId209" Type="http://schemas.openxmlformats.org/officeDocument/2006/relationships/image" Target="media/image175.png"/><Relationship Id="rId190" Type="http://schemas.openxmlformats.org/officeDocument/2006/relationships/image" Target="media/image162.png"/><Relationship Id="rId204" Type="http://schemas.openxmlformats.org/officeDocument/2006/relationships/image" Target="media/image172.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2.png"/><Relationship Id="rId246" Type="http://schemas.openxmlformats.org/officeDocument/2006/relationships/image" Target="media/image207.png"/><Relationship Id="rId267" Type="http://schemas.openxmlformats.org/officeDocument/2006/relationships/image" Target="media/image227.gif"/><Relationship Id="rId288" Type="http://schemas.openxmlformats.org/officeDocument/2006/relationships/image" Target="media/image242.gif"/><Relationship Id="rId15" Type="http://schemas.openxmlformats.org/officeDocument/2006/relationships/hyperlink" Target="https://javatutoring.com/command-line-arguments-java-with-examples/"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s://javatutoring.com/java-switch-case-tutorial/" TargetMode="External"/><Relationship Id="rId127" Type="http://schemas.openxmlformats.org/officeDocument/2006/relationships/hyperlink" Target="http://mathandflash.com/wp-content/uploads/2011/03/gcd.jpg" TargetMode="External"/><Relationship Id="rId262" Type="http://schemas.openxmlformats.org/officeDocument/2006/relationships/image" Target="media/image222.jpeg"/><Relationship Id="rId283" Type="http://schemas.openxmlformats.org/officeDocument/2006/relationships/image" Target="media/image237.png"/><Relationship Id="rId313" Type="http://schemas.openxmlformats.org/officeDocument/2006/relationships/image" Target="media/image264.png"/><Relationship Id="rId318" Type="http://schemas.openxmlformats.org/officeDocument/2006/relationships/image" Target="media/image269.png"/><Relationship Id="rId339"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1.gif"/><Relationship Id="rId101" Type="http://schemas.openxmlformats.org/officeDocument/2006/relationships/image" Target="media/image83.png"/><Relationship Id="rId122" Type="http://schemas.openxmlformats.org/officeDocument/2006/relationships/image" Target="media/image102.jpeg"/><Relationship Id="rId143" Type="http://schemas.openxmlformats.org/officeDocument/2006/relationships/image" Target="media/image121.jpeg"/><Relationship Id="rId148" Type="http://schemas.openxmlformats.org/officeDocument/2006/relationships/image" Target="media/image126.png"/><Relationship Id="rId164" Type="http://schemas.openxmlformats.org/officeDocument/2006/relationships/image" Target="media/image141.gif"/><Relationship Id="rId169" Type="http://schemas.openxmlformats.org/officeDocument/2006/relationships/hyperlink" Target="http://javatutoring.com/category/control-statements/" TargetMode="External"/><Relationship Id="rId185" Type="http://schemas.openxmlformats.org/officeDocument/2006/relationships/image" Target="media/image157.png"/><Relationship Id="rId334" Type="http://schemas.openxmlformats.org/officeDocument/2006/relationships/image" Target="media/image285.png"/><Relationship Id="rId350" Type="http://schemas.openxmlformats.org/officeDocument/2006/relationships/image" Target="media/image300.png"/><Relationship Id="rId355" Type="http://schemas.openxmlformats.org/officeDocument/2006/relationships/image" Target="media/image30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3.png"/><Relationship Id="rId210" Type="http://schemas.openxmlformats.org/officeDocument/2006/relationships/image" Target="media/image176.png"/><Relationship Id="rId215" Type="http://schemas.openxmlformats.org/officeDocument/2006/relationships/image" Target="media/image181.jpe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hyperlink" Target="https://javatutoring.com/calculate-area-of-circle-java-program/" TargetMode="External"/><Relationship Id="rId26" Type="http://schemas.openxmlformats.org/officeDocument/2006/relationships/hyperlink" Target="https://javatutoring.com/do-while-java-examples/" TargetMode="External"/><Relationship Id="rId231" Type="http://schemas.openxmlformats.org/officeDocument/2006/relationships/hyperlink" Target="https://javatutoring.com/java-for-loop/" TargetMode="External"/><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image" Target="media/image248.png"/><Relationship Id="rId308" Type="http://schemas.openxmlformats.org/officeDocument/2006/relationships/hyperlink" Target="http://www.javaprogramshub.com/command-line-arguments-java-with-examples/" TargetMode="External"/><Relationship Id="rId329" Type="http://schemas.openxmlformats.org/officeDocument/2006/relationships/image" Target="media/image280.png"/><Relationship Id="rId47" Type="http://schemas.openxmlformats.org/officeDocument/2006/relationships/image" Target="media/image38.jpe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1.jpeg"/><Relationship Id="rId154" Type="http://schemas.openxmlformats.org/officeDocument/2006/relationships/image" Target="media/image131.png"/><Relationship Id="rId175" Type="http://schemas.openxmlformats.org/officeDocument/2006/relationships/image" Target="media/image148.png"/><Relationship Id="rId340" Type="http://schemas.openxmlformats.org/officeDocument/2006/relationships/image" Target="media/image291.png"/><Relationship Id="rId196" Type="http://schemas.openxmlformats.org/officeDocument/2006/relationships/hyperlink" Target="https://javatutoring.com/java-break-guide/" TargetMode="External"/><Relationship Id="rId200" Type="http://schemas.openxmlformats.org/officeDocument/2006/relationships/image" Target="media/image170.png"/><Relationship Id="rId16" Type="http://schemas.openxmlformats.org/officeDocument/2006/relationships/image" Target="media/image9.png"/><Relationship Id="rId221" Type="http://schemas.openxmlformats.org/officeDocument/2006/relationships/image" Target="media/image187.jpeg"/><Relationship Id="rId242" Type="http://schemas.openxmlformats.org/officeDocument/2006/relationships/image" Target="media/image203.png"/><Relationship Id="rId263" Type="http://schemas.openxmlformats.org/officeDocument/2006/relationships/image" Target="media/image223.png"/><Relationship Id="rId284" Type="http://schemas.openxmlformats.org/officeDocument/2006/relationships/image" Target="media/image238.png"/><Relationship Id="rId319" Type="http://schemas.openxmlformats.org/officeDocument/2006/relationships/image" Target="media/image270.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hyperlink" Target="https://javatutoring.com/command-line-arguments-java-with-examples/" TargetMode="External"/><Relationship Id="rId123" Type="http://schemas.openxmlformats.org/officeDocument/2006/relationships/hyperlink" Target="https://javatutoring.com/matrix-addition-java/" TargetMode="External"/><Relationship Id="rId144" Type="http://schemas.openxmlformats.org/officeDocument/2006/relationships/image" Target="media/image122.png"/><Relationship Id="rId330" Type="http://schemas.openxmlformats.org/officeDocument/2006/relationships/image" Target="media/image281.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58.png"/><Relationship Id="rId351" Type="http://schemas.openxmlformats.org/officeDocument/2006/relationships/image" Target="media/image301.png"/><Relationship Id="rId211" Type="http://schemas.openxmlformats.org/officeDocument/2006/relationships/image" Target="media/image177.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4.jpeg"/><Relationship Id="rId295" Type="http://schemas.openxmlformats.org/officeDocument/2006/relationships/image" Target="media/image249.png"/><Relationship Id="rId309" Type="http://schemas.openxmlformats.org/officeDocument/2006/relationships/hyperlink" Target="http://www.javaprogramshub.com/command-line-arguments-java-with-example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2.png"/><Relationship Id="rId320" Type="http://schemas.openxmlformats.org/officeDocument/2006/relationships/image" Target="media/image271.png"/><Relationship Id="rId80" Type="http://schemas.openxmlformats.org/officeDocument/2006/relationships/image" Target="media/image65.png"/><Relationship Id="rId155" Type="http://schemas.openxmlformats.org/officeDocument/2006/relationships/image" Target="media/image132.png"/><Relationship Id="rId176" Type="http://schemas.openxmlformats.org/officeDocument/2006/relationships/image" Target="media/image149.png"/><Relationship Id="rId197" Type="http://schemas.openxmlformats.org/officeDocument/2006/relationships/hyperlink" Target="https://javatutoring.com/java-hashmap-guide/" TargetMode="External"/><Relationship Id="rId341" Type="http://schemas.openxmlformats.org/officeDocument/2006/relationships/image" Target="media/image292.png"/><Relationship Id="rId201" Type="http://schemas.openxmlformats.org/officeDocument/2006/relationships/image" Target="media/image171.jpeg"/><Relationship Id="rId222" Type="http://schemas.openxmlformats.org/officeDocument/2006/relationships/image" Target="media/image188.png"/><Relationship Id="rId243" Type="http://schemas.openxmlformats.org/officeDocument/2006/relationships/image" Target="media/image204.png"/><Relationship Id="rId264" Type="http://schemas.openxmlformats.org/officeDocument/2006/relationships/image" Target="media/image224.png"/><Relationship Id="rId285" Type="http://schemas.openxmlformats.org/officeDocument/2006/relationships/image" Target="media/image239.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hyperlink" Target="https://www.javatpoint.com/java-tutorial" TargetMode="External"/><Relationship Id="rId103" Type="http://schemas.openxmlformats.org/officeDocument/2006/relationships/image" Target="media/image84.png"/><Relationship Id="rId124" Type="http://schemas.openxmlformats.org/officeDocument/2006/relationships/image" Target="media/image103.png"/><Relationship Id="rId310" Type="http://schemas.openxmlformats.org/officeDocument/2006/relationships/image" Target="media/image261.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23.png"/><Relationship Id="rId166" Type="http://schemas.openxmlformats.org/officeDocument/2006/relationships/hyperlink" Target="http://javatutoring.com/command-line-arguments-java-with-examples/" TargetMode="External"/><Relationship Id="rId187" Type="http://schemas.openxmlformats.org/officeDocument/2006/relationships/image" Target="media/image159.png"/><Relationship Id="rId331" Type="http://schemas.openxmlformats.org/officeDocument/2006/relationships/image" Target="media/image282.png"/><Relationship Id="rId352" Type="http://schemas.openxmlformats.org/officeDocument/2006/relationships/image" Target="media/image302.png"/><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hyperlink" Target="https://javatutoring.com/c-program-sort-array-elements-in-ascending-order/" TargetMode="External"/><Relationship Id="rId254" Type="http://schemas.openxmlformats.org/officeDocument/2006/relationships/image" Target="media/image2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4.jpeg"/><Relationship Id="rId275" Type="http://schemas.openxmlformats.org/officeDocument/2006/relationships/hyperlink" Target="https://javatutoring.com/remove-an-element-from-collection-using-iterator-object/" TargetMode="External"/><Relationship Id="rId296" Type="http://schemas.openxmlformats.org/officeDocument/2006/relationships/image" Target="media/image250.png"/><Relationship Id="rId300" Type="http://schemas.openxmlformats.org/officeDocument/2006/relationships/image" Target="media/image254.jpeg"/><Relationship Id="rId60" Type="http://schemas.openxmlformats.org/officeDocument/2006/relationships/hyperlink" Target="https://www.javatpoint.com/ascii" TargetMode="External"/><Relationship Id="rId81" Type="http://schemas.openxmlformats.org/officeDocument/2006/relationships/image" Target="media/image66.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0.png"/><Relationship Id="rId198" Type="http://schemas.openxmlformats.org/officeDocument/2006/relationships/image" Target="media/image168.png"/><Relationship Id="rId321" Type="http://schemas.openxmlformats.org/officeDocument/2006/relationships/image" Target="media/image272.png"/><Relationship Id="rId342" Type="http://schemas.openxmlformats.org/officeDocument/2006/relationships/image" Target="media/image293.png"/><Relationship Id="rId202" Type="http://schemas.openxmlformats.org/officeDocument/2006/relationships/hyperlink" Target="https://javatutoring.com/java-income-tax-calculator/" TargetMode="External"/><Relationship Id="rId223" Type="http://schemas.openxmlformats.org/officeDocument/2006/relationships/image" Target="media/image189.png"/><Relationship Id="rId244" Type="http://schemas.openxmlformats.org/officeDocument/2006/relationships/image" Target="media/image205.png"/><Relationship Id="rId18" Type="http://schemas.openxmlformats.org/officeDocument/2006/relationships/image" Target="media/image11.gif"/><Relationship Id="rId39" Type="http://schemas.openxmlformats.org/officeDocument/2006/relationships/image" Target="media/image30.png"/><Relationship Id="rId265" Type="http://schemas.openxmlformats.org/officeDocument/2006/relationships/image" Target="media/image225.png"/><Relationship Id="rId286" Type="http://schemas.openxmlformats.org/officeDocument/2006/relationships/image" Target="media/image240.png"/><Relationship Id="rId50" Type="http://schemas.openxmlformats.org/officeDocument/2006/relationships/image" Target="media/image41.png"/><Relationship Id="rId104" Type="http://schemas.openxmlformats.org/officeDocument/2006/relationships/image" Target="media/image85.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hyperlink" Target="http://javatutoring.com/command-line-arguments-java-with-examples/" TargetMode="External"/><Relationship Id="rId188" Type="http://schemas.openxmlformats.org/officeDocument/2006/relationships/image" Target="media/image160.jpeg"/><Relationship Id="rId311" Type="http://schemas.openxmlformats.org/officeDocument/2006/relationships/image" Target="media/image262.png"/><Relationship Id="rId332" Type="http://schemas.openxmlformats.org/officeDocument/2006/relationships/image" Target="media/image283.png"/><Relationship Id="rId353" Type="http://schemas.openxmlformats.org/officeDocument/2006/relationships/image" Target="media/image303.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79.png"/><Relationship Id="rId234"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15.png"/><Relationship Id="rId276" Type="http://schemas.openxmlformats.org/officeDocument/2006/relationships/hyperlink" Target="https://javatutoring.com/c-program-circumference-of-circle/" TargetMode="External"/><Relationship Id="rId297" Type="http://schemas.openxmlformats.org/officeDocument/2006/relationships/image" Target="media/image251.png"/><Relationship Id="rId40" Type="http://schemas.openxmlformats.org/officeDocument/2006/relationships/image" Target="media/image31.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1.png"/><Relationship Id="rId301" Type="http://schemas.openxmlformats.org/officeDocument/2006/relationships/image" Target="media/image255.png"/><Relationship Id="rId322" Type="http://schemas.openxmlformats.org/officeDocument/2006/relationships/image" Target="media/image273.png"/><Relationship Id="rId343" Type="http://schemas.openxmlformats.org/officeDocument/2006/relationships/image" Target="media/image294.png"/><Relationship Id="rId61" Type="http://schemas.openxmlformats.org/officeDocument/2006/relationships/hyperlink" Target="https://www.javatpoint.com/ascii-full-form" TargetMode="External"/><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hyperlink" Target="https://javatutoring.com/java-swing-calculator/" TargetMode="External"/><Relationship Id="rId19" Type="http://schemas.openxmlformats.org/officeDocument/2006/relationships/image" Target="media/image12.png"/><Relationship Id="rId224" Type="http://schemas.openxmlformats.org/officeDocument/2006/relationships/image" Target="media/image190.png"/><Relationship Id="rId245" Type="http://schemas.openxmlformats.org/officeDocument/2006/relationships/image" Target="media/image206.png"/><Relationship Id="rId266" Type="http://schemas.openxmlformats.org/officeDocument/2006/relationships/image" Target="media/image226.png"/><Relationship Id="rId287" Type="http://schemas.openxmlformats.org/officeDocument/2006/relationships/image" Target="media/image241.png"/><Relationship Id="rId30" Type="http://schemas.openxmlformats.org/officeDocument/2006/relationships/image" Target="media/image21.gif"/><Relationship Id="rId105" Type="http://schemas.openxmlformats.org/officeDocument/2006/relationships/image" Target="media/image86.png"/><Relationship Id="rId126" Type="http://schemas.openxmlformats.org/officeDocument/2006/relationships/image" Target="media/image105.jpeg"/><Relationship Id="rId147" Type="http://schemas.openxmlformats.org/officeDocument/2006/relationships/image" Target="media/image125.png"/><Relationship Id="rId168" Type="http://schemas.openxmlformats.org/officeDocument/2006/relationships/image" Target="media/image143.png"/><Relationship Id="rId312" Type="http://schemas.openxmlformats.org/officeDocument/2006/relationships/image" Target="media/image263.png"/><Relationship Id="rId333" Type="http://schemas.openxmlformats.org/officeDocument/2006/relationships/image" Target="media/image284.png"/><Relationship Id="rId354" Type="http://schemas.openxmlformats.org/officeDocument/2006/relationships/image" Target="media/image304.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61.png"/><Relationship Id="rId3" Type="http://schemas.openxmlformats.org/officeDocument/2006/relationships/settings" Target="settings.xml"/><Relationship Id="rId214" Type="http://schemas.openxmlformats.org/officeDocument/2006/relationships/image" Target="media/image180.png"/><Relationship Id="rId235" Type="http://schemas.openxmlformats.org/officeDocument/2006/relationships/hyperlink" Target="https://www.javatpoint.com/how-to-sort-java-arraylist-in-descending-order" TargetMode="External"/><Relationship Id="rId256" Type="http://schemas.openxmlformats.org/officeDocument/2006/relationships/image" Target="media/image216.png"/><Relationship Id="rId277" Type="http://schemas.openxmlformats.org/officeDocument/2006/relationships/hyperlink" Target="https://javatutoring.com/distance-between-two-points-java-program/" TargetMode="External"/><Relationship Id="rId298" Type="http://schemas.openxmlformats.org/officeDocument/2006/relationships/image" Target="media/image252.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5.jpeg"/><Relationship Id="rId302" Type="http://schemas.openxmlformats.org/officeDocument/2006/relationships/image" Target="media/image256.png"/><Relationship Id="rId323" Type="http://schemas.openxmlformats.org/officeDocument/2006/relationships/image" Target="media/image274.png"/><Relationship Id="rId344" Type="http://schemas.openxmlformats.org/officeDocument/2006/relationships/hyperlink" Target="https://javatutoring.com/do-while-java-examples/"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www.javatpoint.com/java-programs" TargetMode="External"/><Relationship Id="rId83" Type="http://schemas.openxmlformats.org/officeDocument/2006/relationships/image" Target="media/image68.png"/><Relationship Id="rId179"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226</Pages>
  <Words>24038</Words>
  <Characters>137022</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BhargavaGidijala</dc:creator>
  <cp:lastModifiedBy>BhargavaGidijala </cp:lastModifiedBy>
  <cp:revision>3</cp:revision>
  <dcterms:created xsi:type="dcterms:W3CDTF">2021-03-08T06:50:00Z</dcterms:created>
  <dcterms:modified xsi:type="dcterms:W3CDTF">2021-03-08T11:35:00Z</dcterms:modified>
</cp:coreProperties>
</file>